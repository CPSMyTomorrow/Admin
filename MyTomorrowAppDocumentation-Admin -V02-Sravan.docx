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C60188" w14:textId="44B0EB6C" w:rsidR="005D67AC" w:rsidRPr="004F1E35" w:rsidRDefault="00E625E1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rPrChange w:id="0" w:author="user" w:date="2020-06-29T14:21:00Z">
            <w:rPr>
              <w:b/>
              <w:bCs/>
              <w:sz w:val="32"/>
              <w:szCs w:val="32"/>
            </w:rPr>
          </w:rPrChange>
        </w:rPr>
        <w:pPrChange w:id="1" w:author="user" w:date="2020-06-29T14:21:00Z">
          <w:pPr>
            <w:jc w:val="center"/>
          </w:pPr>
        </w:pPrChange>
      </w:pPr>
      <w:r w:rsidRPr="004F1E35">
        <w:rPr>
          <w:rFonts w:ascii="Times New Roman" w:hAnsi="Times New Roman" w:cs="Times New Roman"/>
          <w:b/>
          <w:bCs/>
          <w:sz w:val="32"/>
          <w:szCs w:val="32"/>
          <w:rPrChange w:id="2" w:author="user" w:date="2020-06-29T14:21:00Z">
            <w:rPr>
              <w:b/>
              <w:bCs/>
              <w:sz w:val="32"/>
              <w:szCs w:val="32"/>
            </w:rPr>
          </w:rPrChange>
        </w:rPr>
        <w:t xml:space="preserve">CPS My Tomorrow </w:t>
      </w:r>
      <w:del w:id="3" w:author="sumathi r" w:date="2020-06-30T13:16:00Z">
        <w:r w:rsidRPr="004F1E35" w:rsidDel="0031543D">
          <w:rPr>
            <w:rFonts w:ascii="Times New Roman" w:hAnsi="Times New Roman" w:cs="Times New Roman"/>
            <w:b/>
            <w:bCs/>
            <w:sz w:val="32"/>
            <w:szCs w:val="32"/>
            <w:rPrChange w:id="4" w:author="user" w:date="2020-06-29T14:21:00Z">
              <w:rPr>
                <w:b/>
                <w:bCs/>
                <w:sz w:val="32"/>
                <w:szCs w:val="32"/>
              </w:rPr>
            </w:rPrChange>
          </w:rPr>
          <w:delText>Mobile App &amp; Websit</w:delText>
        </w:r>
      </w:del>
      <w:proofErr w:type="spellStart"/>
      <w:ins w:id="5" w:author="sumathi r" w:date="2020-06-30T13:17:00Z">
        <w:r w:rsidR="00414181">
          <w:rPr>
            <w:rFonts w:ascii="Times New Roman" w:hAnsi="Times New Roman" w:cs="Times New Roman"/>
            <w:b/>
            <w:bCs/>
            <w:sz w:val="32"/>
            <w:szCs w:val="32"/>
          </w:rPr>
          <w:t>s</w:t>
        </w:r>
      </w:ins>
      <w:del w:id="6" w:author="sumathi r" w:date="2020-06-30T13:16:00Z">
        <w:r w:rsidRPr="004F1E35" w:rsidDel="0031543D">
          <w:rPr>
            <w:rFonts w:ascii="Times New Roman" w:hAnsi="Times New Roman" w:cs="Times New Roman"/>
            <w:b/>
            <w:bCs/>
            <w:sz w:val="32"/>
            <w:szCs w:val="32"/>
            <w:rPrChange w:id="7" w:author="user" w:date="2020-06-29T14:21:00Z">
              <w:rPr>
                <w:b/>
                <w:bCs/>
                <w:sz w:val="32"/>
                <w:szCs w:val="32"/>
              </w:rPr>
            </w:rPrChange>
          </w:rPr>
          <w:delText>e</w:delText>
        </w:r>
      </w:del>
      <w:ins w:id="8" w:author="sumathi r" w:date="2020-06-30T13:16:00Z">
        <w:r w:rsidR="0031543D">
          <w:rPr>
            <w:rFonts w:ascii="Times New Roman" w:hAnsi="Times New Roman" w:cs="Times New Roman"/>
            <w:b/>
            <w:bCs/>
            <w:sz w:val="32"/>
            <w:szCs w:val="32"/>
          </w:rPr>
          <w:t>Admin</w:t>
        </w:r>
        <w:proofErr w:type="spellEnd"/>
        <w:r w:rsidR="0031543D">
          <w:rPr>
            <w:rFonts w:ascii="Times New Roman" w:hAnsi="Times New Roman" w:cs="Times New Roman"/>
            <w:b/>
            <w:bCs/>
            <w:sz w:val="32"/>
            <w:szCs w:val="32"/>
          </w:rPr>
          <w:t>, School Admin</w:t>
        </w:r>
      </w:ins>
      <w:ins w:id="9" w:author="sumathi r" w:date="2020-06-30T13:17:00Z">
        <w:r w:rsidR="0031543D">
          <w:rPr>
            <w:rFonts w:ascii="Times New Roman" w:hAnsi="Times New Roman" w:cs="Times New Roman"/>
            <w:b/>
            <w:bCs/>
            <w:sz w:val="32"/>
            <w:szCs w:val="32"/>
          </w:rPr>
          <w:t xml:space="preserve"> </w:t>
        </w:r>
      </w:ins>
      <w:ins w:id="10" w:author="sumathi r" w:date="2020-06-30T13:16:00Z">
        <w:r w:rsidR="0031543D">
          <w:rPr>
            <w:rFonts w:ascii="Times New Roman" w:hAnsi="Times New Roman" w:cs="Times New Roman"/>
            <w:b/>
            <w:bCs/>
            <w:sz w:val="32"/>
            <w:szCs w:val="32"/>
          </w:rPr>
          <w:t>&amp;</w:t>
        </w:r>
      </w:ins>
      <w:ins w:id="11" w:author="sumathi r" w:date="2020-06-30T13:17:00Z">
        <w:r w:rsidR="0031543D">
          <w:rPr>
            <w:rFonts w:ascii="Times New Roman" w:hAnsi="Times New Roman" w:cs="Times New Roman"/>
            <w:b/>
            <w:bCs/>
            <w:sz w:val="32"/>
            <w:szCs w:val="32"/>
          </w:rPr>
          <w:t xml:space="preserve"> Organization</w:t>
        </w:r>
      </w:ins>
      <w:r w:rsidRPr="004F1E35">
        <w:rPr>
          <w:rFonts w:ascii="Times New Roman" w:hAnsi="Times New Roman" w:cs="Times New Roman"/>
          <w:b/>
          <w:bCs/>
          <w:sz w:val="32"/>
          <w:szCs w:val="32"/>
          <w:rPrChange w:id="12" w:author="user" w:date="2020-06-29T14:21:00Z">
            <w:rPr>
              <w:b/>
              <w:bCs/>
              <w:sz w:val="32"/>
              <w:szCs w:val="32"/>
            </w:rPr>
          </w:rPrChange>
        </w:rPr>
        <w:t xml:space="preserve"> Documentation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3721979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35BAA3" w14:textId="77777777" w:rsidR="0089545C" w:rsidRPr="004F1E35" w:rsidRDefault="0089545C">
          <w:pPr>
            <w:pStyle w:val="TOCHeading"/>
            <w:spacing w:line="240" w:lineRule="auto"/>
            <w:jc w:val="both"/>
            <w:rPr>
              <w:rFonts w:ascii="Times New Roman" w:hAnsi="Times New Roman" w:cs="Times New Roman"/>
              <w:rPrChange w:id="13" w:author="user" w:date="2020-06-29T14:21:00Z">
                <w:rPr/>
              </w:rPrChange>
            </w:rPr>
            <w:pPrChange w:id="14" w:author="user" w:date="2020-06-29T14:21:00Z">
              <w:pPr>
                <w:pStyle w:val="TOCHeading"/>
              </w:pPr>
            </w:pPrChange>
          </w:pPr>
          <w:r w:rsidRPr="004F1E35">
            <w:rPr>
              <w:rFonts w:ascii="Times New Roman" w:hAnsi="Times New Roman" w:cs="Times New Roman"/>
              <w:rPrChange w:id="15" w:author="user" w:date="2020-06-29T14:21:00Z">
                <w:rPr/>
              </w:rPrChange>
            </w:rPr>
            <w:t>Table of Contents</w:t>
          </w:r>
        </w:p>
        <w:p w14:paraId="6B60E491" w14:textId="21E5B6B1" w:rsidR="00CB7EC4" w:rsidRDefault="00AC1F0C">
          <w:pPr>
            <w:pStyle w:val="TOC1"/>
            <w:tabs>
              <w:tab w:val="right" w:leader="dot" w:pos="9350"/>
            </w:tabs>
            <w:rPr>
              <w:ins w:id="16" w:author="user" w:date="2020-06-29T15:06:00Z"/>
              <w:rFonts w:eastAsiaTheme="minorEastAsia"/>
              <w:noProof/>
            </w:rPr>
          </w:pPr>
          <w:r w:rsidRPr="004F1E35">
            <w:rPr>
              <w:rFonts w:ascii="Times New Roman" w:hAnsi="Times New Roman" w:cs="Times New Roman"/>
              <w:rPrChange w:id="17" w:author="user" w:date="2020-06-29T14:21:00Z">
                <w:rPr/>
              </w:rPrChange>
            </w:rPr>
            <w:fldChar w:fldCharType="begin"/>
          </w:r>
          <w:r w:rsidR="0089545C" w:rsidRPr="004F1E35">
            <w:rPr>
              <w:rFonts w:ascii="Times New Roman" w:hAnsi="Times New Roman" w:cs="Times New Roman"/>
              <w:rPrChange w:id="18" w:author="user" w:date="2020-06-29T14:21:00Z">
                <w:rPr/>
              </w:rPrChange>
            </w:rPr>
            <w:instrText xml:space="preserve"> TOC \o "1-3" \h \z \u </w:instrText>
          </w:r>
          <w:r w:rsidRPr="004F1E35">
            <w:rPr>
              <w:rFonts w:ascii="Times New Roman" w:hAnsi="Times New Roman" w:cs="Times New Roman"/>
              <w:rPrChange w:id="19" w:author="user" w:date="2020-06-29T14:21:00Z">
                <w:rPr>
                  <w:b/>
                  <w:bCs/>
                  <w:noProof/>
                </w:rPr>
              </w:rPrChange>
            </w:rPr>
            <w:fldChar w:fldCharType="separate"/>
          </w:r>
          <w:ins w:id="20" w:author="user" w:date="2020-06-29T15:06:00Z">
            <w:r w:rsidR="00CB7EC4" w:rsidRPr="007B5981">
              <w:rPr>
                <w:rStyle w:val="Hyperlink"/>
                <w:noProof/>
              </w:rPr>
              <w:fldChar w:fldCharType="begin"/>
            </w:r>
            <w:r w:rsidR="00CB7EC4" w:rsidRPr="007B5981">
              <w:rPr>
                <w:rStyle w:val="Hyperlink"/>
                <w:noProof/>
              </w:rPr>
              <w:instrText xml:space="preserve"> </w:instrText>
            </w:r>
            <w:r w:rsidR="00CB7EC4">
              <w:rPr>
                <w:noProof/>
              </w:rPr>
              <w:instrText>HYPERLINK \l "_Toc44335585"</w:instrText>
            </w:r>
            <w:r w:rsidR="00CB7EC4" w:rsidRPr="007B5981">
              <w:rPr>
                <w:rStyle w:val="Hyperlink"/>
                <w:noProof/>
              </w:rPr>
              <w:instrText xml:space="preserve"> </w:instrText>
            </w:r>
            <w:r w:rsidR="00CB7EC4" w:rsidRPr="007B5981">
              <w:rPr>
                <w:rStyle w:val="Hyperlink"/>
                <w:noProof/>
              </w:rPr>
              <w:fldChar w:fldCharType="separate"/>
            </w:r>
            <w:r w:rsidR="00CB7EC4" w:rsidRPr="007B5981">
              <w:rPr>
                <w:rStyle w:val="Hyperlink"/>
                <w:rFonts w:ascii="Times New Roman" w:hAnsi="Times New Roman" w:cs="Times New Roman"/>
                <w:noProof/>
              </w:rPr>
              <w:t>1. Admin</w:t>
            </w:r>
            <w:r w:rsidR="00CB7EC4">
              <w:rPr>
                <w:noProof/>
                <w:webHidden/>
              </w:rPr>
              <w:tab/>
            </w:r>
            <w:r w:rsidR="00CB7EC4">
              <w:rPr>
                <w:noProof/>
                <w:webHidden/>
              </w:rPr>
              <w:fldChar w:fldCharType="begin"/>
            </w:r>
            <w:r w:rsidR="00CB7EC4">
              <w:rPr>
                <w:noProof/>
                <w:webHidden/>
              </w:rPr>
              <w:instrText xml:space="preserve"> PAGEREF _Toc44335585 \h </w:instrText>
            </w:r>
          </w:ins>
          <w:r w:rsidR="00CB7EC4">
            <w:rPr>
              <w:noProof/>
              <w:webHidden/>
            </w:rPr>
          </w:r>
          <w:r w:rsidR="00CB7EC4">
            <w:rPr>
              <w:noProof/>
              <w:webHidden/>
            </w:rPr>
            <w:fldChar w:fldCharType="separate"/>
          </w:r>
          <w:ins w:id="21" w:author="user" w:date="2020-06-29T15:06:00Z">
            <w:r w:rsidR="00CB7EC4">
              <w:rPr>
                <w:noProof/>
                <w:webHidden/>
              </w:rPr>
              <w:t>5</w:t>
            </w:r>
            <w:r w:rsidR="00CB7EC4">
              <w:rPr>
                <w:noProof/>
                <w:webHidden/>
              </w:rPr>
              <w:fldChar w:fldCharType="end"/>
            </w:r>
            <w:r w:rsidR="00CB7EC4" w:rsidRPr="007B5981">
              <w:rPr>
                <w:rStyle w:val="Hyperlink"/>
                <w:noProof/>
              </w:rPr>
              <w:fldChar w:fldCharType="end"/>
            </w:r>
          </w:ins>
        </w:p>
        <w:p w14:paraId="7F2D7A45" w14:textId="2D217853" w:rsidR="00CB7EC4" w:rsidRDefault="00CB7EC4">
          <w:pPr>
            <w:pStyle w:val="TOC2"/>
            <w:tabs>
              <w:tab w:val="right" w:leader="dot" w:pos="9350"/>
            </w:tabs>
            <w:rPr>
              <w:ins w:id="22" w:author="user" w:date="2020-06-29T15:06:00Z"/>
              <w:rFonts w:eastAsiaTheme="minorEastAsia"/>
              <w:noProof/>
            </w:rPr>
          </w:pPr>
          <w:ins w:id="2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"_Toc44335586"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Logging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_Toc44335586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" w:author="user" w:date="2020-06-29T15:06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EB8A2FA" w14:textId="69B8E80D" w:rsidR="00CB7EC4" w:rsidRDefault="00CB7EC4">
          <w:pPr>
            <w:pStyle w:val="TOC2"/>
            <w:tabs>
              <w:tab w:val="right" w:leader="dot" w:pos="9350"/>
            </w:tabs>
            <w:rPr>
              <w:ins w:id="25" w:author="user" w:date="2020-06-29T15:06:00Z"/>
              <w:rFonts w:eastAsiaTheme="minorEastAsia"/>
              <w:noProof/>
            </w:rPr>
          </w:pPr>
          <w:ins w:id="26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"_Toc44335587"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Admin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_Toc44335587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7" w:author="user" w:date="2020-06-29T15:06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C5118AD" w14:textId="6C016A6B" w:rsidR="00CB7EC4" w:rsidRDefault="00CB7EC4">
          <w:pPr>
            <w:pStyle w:val="TOC3"/>
            <w:tabs>
              <w:tab w:val="right" w:leader="dot" w:pos="9350"/>
            </w:tabs>
            <w:rPr>
              <w:ins w:id="28" w:author="user" w:date="2020-06-29T15:06:00Z"/>
              <w:rFonts w:eastAsiaTheme="minorEastAsia"/>
              <w:noProof/>
            </w:rPr>
          </w:pPr>
          <w:ins w:id="2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"_Toc44335588"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Search: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0" w:author="user" w:date="2020-06-29T15:06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E2C861B" w14:textId="05D437EF" w:rsidR="00CB7EC4" w:rsidRDefault="00CB7EC4">
          <w:pPr>
            <w:pStyle w:val="TOC2"/>
            <w:tabs>
              <w:tab w:val="right" w:leader="dot" w:pos="9350"/>
            </w:tabs>
            <w:rPr>
              <w:ins w:id="31" w:author="user" w:date="2020-06-29T15:06:00Z"/>
              <w:rFonts w:eastAsiaTheme="minorEastAsia"/>
              <w:noProof/>
            </w:rPr>
          </w:pPr>
          <w:ins w:id="3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"_Toc44335589"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Notifications: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3" w:author="user" w:date="2020-06-29T15:06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D218ACD" w14:textId="295F2EE0" w:rsidR="00CB7EC4" w:rsidRDefault="00CB7EC4">
          <w:pPr>
            <w:pStyle w:val="TOC2"/>
            <w:tabs>
              <w:tab w:val="right" w:leader="dot" w:pos="9350"/>
            </w:tabs>
            <w:rPr>
              <w:ins w:id="34" w:author="user" w:date="2020-06-29T15:06:00Z"/>
              <w:rFonts w:eastAsiaTheme="minorEastAsia"/>
              <w:noProof/>
            </w:rPr>
          </w:pPr>
          <w:ins w:id="3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Edit &amp; Delete Newsfeeds (Posts)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6" w:author="user" w:date="2020-06-29T15:06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AD6E83E" w14:textId="2AB32334" w:rsidR="00CB7EC4" w:rsidRDefault="00CB7EC4">
          <w:pPr>
            <w:pStyle w:val="TOC2"/>
            <w:tabs>
              <w:tab w:val="right" w:leader="dot" w:pos="9350"/>
            </w:tabs>
            <w:rPr>
              <w:ins w:id="37" w:author="user" w:date="2020-06-29T15:06:00Z"/>
              <w:rFonts w:eastAsiaTheme="minorEastAsia"/>
              <w:noProof/>
            </w:rPr>
          </w:pPr>
          <w:ins w:id="3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9" w:author="user" w:date="2020-06-29T15:06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198391C" w14:textId="0B90EBC5" w:rsidR="00CB7EC4" w:rsidRDefault="00CB7EC4">
          <w:pPr>
            <w:pStyle w:val="TOC2"/>
            <w:tabs>
              <w:tab w:val="right" w:leader="dot" w:pos="9350"/>
            </w:tabs>
            <w:rPr>
              <w:ins w:id="40" w:author="user" w:date="2020-06-29T15:06:00Z"/>
              <w:rFonts w:eastAsiaTheme="minorEastAsia"/>
              <w:noProof/>
            </w:rPr>
          </w:pPr>
          <w:ins w:id="4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Newsfeed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2" w:author="user" w:date="2020-06-29T15:06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7D3D5EA" w14:textId="3A8DA8D2" w:rsidR="00CB7EC4" w:rsidRDefault="00CB7EC4">
          <w:pPr>
            <w:pStyle w:val="TOC3"/>
            <w:tabs>
              <w:tab w:val="right" w:leader="dot" w:pos="9350"/>
            </w:tabs>
            <w:rPr>
              <w:ins w:id="43" w:author="user" w:date="2020-06-29T15:06:00Z"/>
              <w:rFonts w:eastAsiaTheme="minorEastAsia"/>
              <w:noProof/>
            </w:rPr>
          </w:pPr>
          <w:ins w:id="4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Newsfeed Approvals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5" w:author="user" w:date="2020-06-29T15:06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4C25DD5" w14:textId="20EA4359" w:rsidR="00CB7EC4" w:rsidRDefault="00CB7EC4">
          <w:pPr>
            <w:pStyle w:val="TOC3"/>
            <w:tabs>
              <w:tab w:val="right" w:leader="dot" w:pos="9350"/>
            </w:tabs>
            <w:rPr>
              <w:ins w:id="46" w:author="user" w:date="2020-06-29T15:06:00Z"/>
              <w:rFonts w:eastAsiaTheme="minorEastAsia"/>
              <w:noProof/>
            </w:rPr>
          </w:pPr>
          <w:ins w:id="4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 Comments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8" w:author="user" w:date="2020-06-29T15:06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F967689" w14:textId="7C528049" w:rsidR="00CB7EC4" w:rsidRDefault="00CB7EC4">
          <w:pPr>
            <w:pStyle w:val="TOC3"/>
            <w:tabs>
              <w:tab w:val="right" w:leader="dot" w:pos="9350"/>
            </w:tabs>
            <w:rPr>
              <w:ins w:id="49" w:author="user" w:date="2020-06-29T15:06:00Z"/>
              <w:rFonts w:eastAsiaTheme="minorEastAsia"/>
              <w:noProof/>
            </w:rPr>
          </w:pPr>
          <w:ins w:id="50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To Approve or Reject or Delete multiple Comments at once: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1" w:author="user" w:date="2020-06-29T15:06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A4E74E2" w14:textId="07CE4630" w:rsidR="00CB7EC4" w:rsidRDefault="00CB7EC4">
          <w:pPr>
            <w:pStyle w:val="TOC3"/>
            <w:tabs>
              <w:tab w:val="right" w:leader="dot" w:pos="9350"/>
            </w:tabs>
            <w:rPr>
              <w:ins w:id="52" w:author="user" w:date="2020-06-29T15:06:00Z"/>
              <w:rFonts w:eastAsiaTheme="minorEastAsia"/>
              <w:noProof/>
            </w:rPr>
          </w:pPr>
          <w:ins w:id="5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To create a Newsfeed: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4" w:author="user" w:date="2020-06-29T15:06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3EE6D98B" w14:textId="64CA1685" w:rsidR="00CB7EC4" w:rsidRDefault="00CB7EC4">
          <w:pPr>
            <w:pStyle w:val="TOC2"/>
            <w:tabs>
              <w:tab w:val="right" w:leader="dot" w:pos="9350"/>
            </w:tabs>
            <w:rPr>
              <w:ins w:id="55" w:author="user" w:date="2020-06-29T15:06:00Z"/>
              <w:rFonts w:eastAsiaTheme="minorEastAsia"/>
              <w:noProof/>
            </w:rPr>
          </w:pPr>
          <w:ins w:id="56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7" w:author="user" w:date="2020-06-29T15:06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3934825D" w14:textId="04E16AEC" w:rsidR="00CB7EC4" w:rsidRDefault="00CB7EC4">
          <w:pPr>
            <w:pStyle w:val="TOC3"/>
            <w:tabs>
              <w:tab w:val="right" w:leader="dot" w:pos="9350"/>
            </w:tabs>
            <w:rPr>
              <w:ins w:id="58" w:author="user" w:date="2020-06-29T15:06:00Z"/>
              <w:rFonts w:eastAsiaTheme="minorEastAsia"/>
              <w:noProof/>
            </w:rPr>
          </w:pPr>
          <w:ins w:id="5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To create an Event: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0" w:author="user" w:date="2020-06-29T15:06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E79ED99" w14:textId="17657073" w:rsidR="00CB7EC4" w:rsidRDefault="00CB7EC4">
          <w:pPr>
            <w:pStyle w:val="TOC2"/>
            <w:tabs>
              <w:tab w:val="right" w:leader="dot" w:pos="9350"/>
            </w:tabs>
            <w:rPr>
              <w:ins w:id="61" w:author="user" w:date="2020-06-29T15:06:00Z"/>
              <w:rFonts w:eastAsiaTheme="minorEastAsia"/>
              <w:noProof/>
            </w:rPr>
          </w:pPr>
          <w:ins w:id="6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"_Toc44335599"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edit event’s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_Toc44335599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3" w:author="user" w:date="2020-06-29T15:06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69CC8D2" w14:textId="11FD0859" w:rsidR="00CB7EC4" w:rsidRDefault="00CB7EC4">
          <w:pPr>
            <w:pStyle w:val="TOC2"/>
            <w:tabs>
              <w:tab w:val="right" w:leader="dot" w:pos="9350"/>
            </w:tabs>
            <w:rPr>
              <w:ins w:id="64" w:author="user" w:date="2020-06-29T15:06:00Z"/>
              <w:rFonts w:eastAsiaTheme="minorEastAsia"/>
              <w:noProof/>
            </w:rPr>
          </w:pPr>
          <w:ins w:id="6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delete event: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6" w:author="user" w:date="2020-06-29T15:06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7D0E9A6" w14:textId="04625EAE" w:rsidR="00CB7EC4" w:rsidRDefault="00CB7EC4">
          <w:pPr>
            <w:pStyle w:val="TOC2"/>
            <w:tabs>
              <w:tab w:val="right" w:leader="dot" w:pos="9350"/>
            </w:tabs>
            <w:rPr>
              <w:ins w:id="67" w:author="user" w:date="2020-06-29T15:06:00Z"/>
              <w:rFonts w:eastAsiaTheme="minorEastAsia"/>
              <w:noProof/>
            </w:rPr>
          </w:pPr>
          <w:ins w:id="6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Students: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9" w:author="user" w:date="2020-06-29T15:06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4A0321D" w14:textId="76739C90" w:rsidR="00CB7EC4" w:rsidRDefault="00CB7EC4">
          <w:pPr>
            <w:pStyle w:val="TOC3"/>
            <w:tabs>
              <w:tab w:val="right" w:leader="dot" w:pos="9350"/>
            </w:tabs>
            <w:rPr>
              <w:ins w:id="70" w:author="user" w:date="2020-06-29T15:06:00Z"/>
              <w:rFonts w:eastAsiaTheme="minorEastAsia"/>
              <w:noProof/>
            </w:rPr>
          </w:pPr>
          <w:ins w:id="7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Edit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2" w:author="user" w:date="2020-06-29T15:06:00Z"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0AF4DD6" w14:textId="5C4BAEB8" w:rsidR="00CB7EC4" w:rsidRDefault="00CB7EC4">
          <w:pPr>
            <w:pStyle w:val="TOC2"/>
            <w:tabs>
              <w:tab w:val="right" w:leader="dot" w:pos="9350"/>
            </w:tabs>
            <w:rPr>
              <w:ins w:id="73" w:author="user" w:date="2020-06-29T15:06:00Z"/>
              <w:rFonts w:eastAsiaTheme="minorEastAsia"/>
              <w:noProof/>
            </w:rPr>
          </w:pPr>
          <w:ins w:id="7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Teachers: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5" w:author="user" w:date="2020-06-29T15:06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049F9A2" w14:textId="0719B422" w:rsidR="00CB7EC4" w:rsidRDefault="00CB7EC4">
          <w:pPr>
            <w:pStyle w:val="TOC2"/>
            <w:tabs>
              <w:tab w:val="right" w:leader="dot" w:pos="9350"/>
            </w:tabs>
            <w:rPr>
              <w:ins w:id="76" w:author="user" w:date="2020-06-29T15:06:00Z"/>
              <w:rFonts w:eastAsiaTheme="minorEastAsia"/>
              <w:noProof/>
            </w:rPr>
          </w:pPr>
          <w:ins w:id="7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del w:id="78" w:author="sumathi r" w:date="2020-06-30T10:53:00Z">
              <w:r w:rsidRPr="007B5981" w:rsidDel="00C42A8F">
                <w:rPr>
                  <w:rStyle w:val="Hyperlink"/>
                  <w:rFonts w:ascii="Times New Roman" w:hAnsi="Times New Roman" w:cs="Times New Roman"/>
                  <w:rPrChange w:id="79" w:author="user" w:date="2020-06-29T14:21:00Z">
                    <w:rPr>
                      <w:noProof/>
                    </w:rPr>
                  </w:rPrChange>
                </w:rPr>
                <w:drawing>
                  <wp:inline distT="0" distB="0" distL="0" distR="0" wp14:anchorId="0782248D" wp14:editId="00203A06">
                    <wp:extent cx="5943600" cy="4859655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48596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0" w:author="user" w:date="2020-06-29T15:06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0FAB575" w14:textId="37B207D0" w:rsidR="00CB7EC4" w:rsidRDefault="00CB7EC4">
          <w:pPr>
            <w:pStyle w:val="TOC3"/>
            <w:tabs>
              <w:tab w:val="right" w:leader="dot" w:pos="9350"/>
            </w:tabs>
            <w:rPr>
              <w:ins w:id="81" w:author="user" w:date="2020-06-29T15:06:00Z"/>
              <w:rFonts w:eastAsiaTheme="minorEastAsia"/>
              <w:noProof/>
            </w:rPr>
          </w:pPr>
          <w:ins w:id="8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How to make teacher as School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3" w:author="user" w:date="2020-06-29T15:06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D104238" w14:textId="361A9414" w:rsidR="00CB7EC4" w:rsidRDefault="00CB7EC4">
          <w:pPr>
            <w:pStyle w:val="TOC3"/>
            <w:tabs>
              <w:tab w:val="right" w:leader="dot" w:pos="9350"/>
            </w:tabs>
            <w:rPr>
              <w:ins w:id="84" w:author="user" w:date="2020-06-29T15:06:00Z"/>
              <w:rFonts w:eastAsiaTheme="minorEastAsia"/>
              <w:noProof/>
            </w:rPr>
          </w:pPr>
          <w:ins w:id="8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Remove School Admin Permission: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6" w:author="user" w:date="2020-06-29T15:06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3C9035C" w14:textId="4281050D" w:rsidR="00CB7EC4" w:rsidRDefault="00CB7EC4">
          <w:pPr>
            <w:pStyle w:val="TOC3"/>
            <w:tabs>
              <w:tab w:val="right" w:leader="dot" w:pos="9350"/>
            </w:tabs>
            <w:rPr>
              <w:ins w:id="87" w:author="user" w:date="2020-06-29T15:06:00Z"/>
              <w:rFonts w:eastAsiaTheme="minorEastAsia"/>
              <w:noProof/>
            </w:rPr>
          </w:pPr>
          <w:ins w:id="8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Edit Teacher: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9" w:author="user" w:date="2020-06-29T15:06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192AFED" w14:textId="5DF9161B" w:rsidR="00CB7EC4" w:rsidRDefault="00CB7EC4">
          <w:pPr>
            <w:pStyle w:val="TOC2"/>
            <w:tabs>
              <w:tab w:val="right" w:leader="dot" w:pos="9350"/>
            </w:tabs>
            <w:rPr>
              <w:ins w:id="90" w:author="user" w:date="2020-06-29T15:06:00Z"/>
              <w:rFonts w:eastAsiaTheme="minorEastAsia"/>
              <w:noProof/>
            </w:rPr>
          </w:pPr>
          <w:ins w:id="9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Organizations: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2" w:author="user" w:date="2020-06-29T15:06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373BFDC" w14:textId="5DF2C25D" w:rsidR="00CB7EC4" w:rsidRDefault="00CB7EC4">
          <w:pPr>
            <w:pStyle w:val="TOC3"/>
            <w:tabs>
              <w:tab w:val="right" w:leader="dot" w:pos="9350"/>
            </w:tabs>
            <w:rPr>
              <w:ins w:id="93" w:author="user" w:date="2020-06-29T15:06:00Z"/>
              <w:rFonts w:eastAsiaTheme="minorEastAsia"/>
              <w:noProof/>
            </w:rPr>
          </w:pPr>
          <w:ins w:id="9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"_Toc44335609"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Organization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_Toc44335609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5" w:author="user" w:date="2020-06-29T15:06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A942D91" w14:textId="21500F92" w:rsidR="00CB7EC4" w:rsidRDefault="00CB7EC4">
          <w:pPr>
            <w:pStyle w:val="TOC3"/>
            <w:tabs>
              <w:tab w:val="right" w:leader="dot" w:pos="9350"/>
            </w:tabs>
            <w:rPr>
              <w:ins w:id="96" w:author="user" w:date="2020-06-29T15:06:00Z"/>
              <w:rFonts w:eastAsiaTheme="minorEastAsia"/>
              <w:noProof/>
            </w:rPr>
          </w:pPr>
          <w:ins w:id="9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Approved Organizations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8" w:author="user" w:date="2020-06-29T15:06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31A4FAEE" w14:textId="27966292" w:rsidR="00CB7EC4" w:rsidRDefault="00CB7EC4">
          <w:pPr>
            <w:pStyle w:val="TOC3"/>
            <w:tabs>
              <w:tab w:val="right" w:leader="dot" w:pos="9350"/>
            </w:tabs>
            <w:rPr>
              <w:ins w:id="99" w:author="user" w:date="2020-06-29T15:06:00Z"/>
              <w:rFonts w:eastAsiaTheme="minorEastAsia"/>
              <w:noProof/>
            </w:rPr>
          </w:pPr>
          <w:ins w:id="100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Opportunities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1" w:author="user" w:date="2020-06-29T15:06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13B3B7A" w14:textId="41BD974B" w:rsidR="00CB7EC4" w:rsidRDefault="00CB7EC4">
          <w:pPr>
            <w:pStyle w:val="TOC3"/>
            <w:tabs>
              <w:tab w:val="right" w:leader="dot" w:pos="9350"/>
            </w:tabs>
            <w:rPr>
              <w:ins w:id="102" w:author="user" w:date="2020-06-29T15:06:00Z"/>
              <w:rFonts w:eastAsiaTheme="minorEastAsia"/>
              <w:noProof/>
            </w:rPr>
          </w:pPr>
          <w:ins w:id="10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4" w:author="user" w:date="2020-06-29T15:06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86587F1" w14:textId="3FE52625" w:rsidR="00CB7EC4" w:rsidRDefault="00CB7EC4">
          <w:pPr>
            <w:pStyle w:val="TOC3"/>
            <w:tabs>
              <w:tab w:val="right" w:leader="dot" w:pos="9350"/>
            </w:tabs>
            <w:rPr>
              <w:ins w:id="105" w:author="user" w:date="2020-06-29T15:06:00Z"/>
              <w:rFonts w:eastAsiaTheme="minorEastAsia"/>
              <w:noProof/>
            </w:rPr>
          </w:pPr>
          <w:ins w:id="106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Rejected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7" w:author="user" w:date="2020-06-29T15:06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A1D1379" w14:textId="38DFF85A" w:rsidR="00CB7EC4" w:rsidRDefault="00CB7EC4">
          <w:pPr>
            <w:pStyle w:val="TOC3"/>
            <w:tabs>
              <w:tab w:val="right" w:leader="dot" w:pos="9350"/>
            </w:tabs>
            <w:rPr>
              <w:ins w:id="108" w:author="user" w:date="2020-06-29T15:06:00Z"/>
              <w:rFonts w:eastAsiaTheme="minorEastAsia"/>
              <w:noProof/>
            </w:rPr>
          </w:pPr>
          <w:ins w:id="10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Rejected Organizations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0" w:author="user" w:date="2020-06-29T15:06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880EA96" w14:textId="69303489" w:rsidR="00CB7EC4" w:rsidRDefault="00CB7EC4">
          <w:pPr>
            <w:pStyle w:val="TOC2"/>
            <w:tabs>
              <w:tab w:val="right" w:leader="dot" w:pos="9350"/>
            </w:tabs>
            <w:rPr>
              <w:ins w:id="111" w:author="user" w:date="2020-06-29T15:06:00Z"/>
              <w:rFonts w:eastAsiaTheme="minorEastAsia"/>
              <w:noProof/>
            </w:rPr>
          </w:pPr>
          <w:ins w:id="11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Organization Opportunities: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3" w:author="user" w:date="2020-06-29T15:06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4B47056" w14:textId="3571C09A" w:rsidR="00CB7EC4" w:rsidRDefault="00CB7EC4">
          <w:pPr>
            <w:pStyle w:val="TOC3"/>
            <w:tabs>
              <w:tab w:val="right" w:leader="dot" w:pos="9350"/>
            </w:tabs>
            <w:rPr>
              <w:ins w:id="114" w:author="user" w:date="2020-06-29T15:06:00Z"/>
              <w:rFonts w:eastAsiaTheme="minorEastAsia"/>
              <w:noProof/>
            </w:rPr>
          </w:pPr>
          <w:ins w:id="11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Opportunities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6" w:author="user" w:date="2020-06-29T15:06:00Z"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9463FD4" w14:textId="4944FE2C" w:rsidR="00CB7EC4" w:rsidRDefault="00CB7EC4">
          <w:pPr>
            <w:pStyle w:val="TOC3"/>
            <w:tabs>
              <w:tab w:val="right" w:leader="dot" w:pos="9350"/>
            </w:tabs>
            <w:rPr>
              <w:ins w:id="117" w:author="user" w:date="2020-06-29T15:06:00Z"/>
              <w:rFonts w:eastAsiaTheme="minorEastAsia"/>
              <w:noProof/>
            </w:rPr>
          </w:pPr>
          <w:ins w:id="118" w:author="user" w:date="2020-06-29T15:06:00Z">
            <w:r w:rsidRPr="007B5981">
              <w:rPr>
                <w:rStyle w:val="Hyperlink"/>
                <w:noProof/>
              </w:rPr>
              <w:lastRenderedPageBreak/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9" w:author="user" w:date="2020-06-29T15:06:00Z"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370B5E6A" w14:textId="5ACAF2E5" w:rsidR="00CB7EC4" w:rsidRDefault="00CB7EC4">
          <w:pPr>
            <w:pStyle w:val="TOC3"/>
            <w:tabs>
              <w:tab w:val="right" w:leader="dot" w:pos="9350"/>
            </w:tabs>
            <w:rPr>
              <w:ins w:id="120" w:author="user" w:date="2020-06-29T15:06:00Z"/>
              <w:rFonts w:eastAsiaTheme="minorEastAsia"/>
              <w:noProof/>
            </w:rPr>
          </w:pPr>
          <w:ins w:id="12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Rejected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2" w:author="user" w:date="2020-06-29T15:06:00Z"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A31DD67" w14:textId="3268F408" w:rsidR="00CB7EC4" w:rsidRDefault="00CB7EC4">
          <w:pPr>
            <w:pStyle w:val="TOC2"/>
            <w:tabs>
              <w:tab w:val="right" w:leader="dot" w:pos="9350"/>
            </w:tabs>
            <w:rPr>
              <w:ins w:id="123" w:author="user" w:date="2020-06-29T15:06:00Z"/>
              <w:rFonts w:eastAsiaTheme="minorEastAsia"/>
              <w:noProof/>
            </w:rPr>
          </w:pPr>
          <w:ins w:id="12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"_Toc44335619"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Hall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_Toc44335619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5" w:author="user" w:date="2020-06-29T15:06:00Z"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6078A89" w14:textId="5FFC828E" w:rsidR="00CB7EC4" w:rsidRDefault="00CB7EC4">
          <w:pPr>
            <w:pStyle w:val="TOC3"/>
            <w:tabs>
              <w:tab w:val="right" w:leader="dot" w:pos="9350"/>
            </w:tabs>
            <w:rPr>
              <w:ins w:id="126" w:author="user" w:date="2020-06-29T15:06:00Z"/>
              <w:rFonts w:eastAsiaTheme="minorEastAsia"/>
              <w:noProof/>
            </w:rPr>
          </w:pPr>
          <w:ins w:id="12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Published Hall Passes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8" w:author="user" w:date="2020-06-29T15:06:00Z"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A5AACF9" w14:textId="18B3D61D" w:rsidR="00CB7EC4" w:rsidRDefault="00CB7EC4">
          <w:pPr>
            <w:pStyle w:val="TOC3"/>
            <w:tabs>
              <w:tab w:val="right" w:leader="dot" w:pos="9350"/>
            </w:tabs>
            <w:rPr>
              <w:ins w:id="129" w:author="user" w:date="2020-06-29T15:06:00Z"/>
              <w:rFonts w:eastAsiaTheme="minorEastAsia"/>
              <w:noProof/>
            </w:rPr>
          </w:pPr>
          <w:ins w:id="130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 xml:space="preserve">Hall Pass Requests </w:t>
            </w:r>
            <w:r w:rsidRPr="007B5981">
              <w:rPr>
                <w:rStyle w:val="Hyperlink"/>
                <w:rFonts w:ascii="Times New Roman" w:hAnsi="Times New Roman" w:cs="Times New Roman"/>
                <w:bCs/>
                <w:noProof/>
              </w:rPr>
              <w:t>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1" w:author="user" w:date="2020-06-29T15:06:00Z"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3AA8208" w14:textId="1AF858F5" w:rsidR="00CB7EC4" w:rsidRDefault="00CB7EC4">
          <w:pPr>
            <w:pStyle w:val="TOC3"/>
            <w:tabs>
              <w:tab w:val="right" w:leader="dot" w:pos="9350"/>
            </w:tabs>
            <w:rPr>
              <w:ins w:id="132" w:author="user" w:date="2020-06-29T15:06:00Z"/>
              <w:rFonts w:eastAsiaTheme="minorEastAsia"/>
              <w:noProof/>
            </w:rPr>
          </w:pPr>
          <w:ins w:id="13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To creating a New Hall Pass: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4" w:author="user" w:date="2020-06-29T15:06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F4B41E0" w14:textId="0D02A410" w:rsidR="00CB7EC4" w:rsidRDefault="00CB7EC4">
          <w:pPr>
            <w:pStyle w:val="TOC2"/>
            <w:tabs>
              <w:tab w:val="right" w:leader="dot" w:pos="9350"/>
            </w:tabs>
            <w:rPr>
              <w:ins w:id="135" w:author="user" w:date="2020-06-29T15:06:00Z"/>
              <w:rFonts w:eastAsiaTheme="minorEastAsia"/>
              <w:noProof/>
            </w:rPr>
          </w:pPr>
          <w:ins w:id="136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Rewards: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7" w:author="user" w:date="2020-06-29T15:06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52B0776" w14:textId="151D1138" w:rsidR="00CB7EC4" w:rsidRDefault="00CB7EC4">
          <w:pPr>
            <w:pStyle w:val="TOC3"/>
            <w:tabs>
              <w:tab w:val="right" w:leader="dot" w:pos="9350"/>
            </w:tabs>
            <w:rPr>
              <w:ins w:id="138" w:author="user" w:date="2020-06-29T15:06:00Z"/>
              <w:rFonts w:eastAsiaTheme="minorEastAsia"/>
              <w:noProof/>
            </w:rPr>
          </w:pPr>
          <w:ins w:id="13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Available Rewards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0" w:author="user" w:date="2020-06-29T15:06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3ECA38F2" w14:textId="7C31BC25" w:rsidR="00CB7EC4" w:rsidRDefault="00CB7EC4">
          <w:pPr>
            <w:pStyle w:val="TOC2"/>
            <w:tabs>
              <w:tab w:val="right" w:leader="dot" w:pos="9350"/>
            </w:tabs>
            <w:rPr>
              <w:ins w:id="141" w:author="user" w:date="2020-06-29T15:06:00Z"/>
              <w:rFonts w:eastAsiaTheme="minorEastAsia"/>
              <w:noProof/>
            </w:rPr>
          </w:pPr>
          <w:ins w:id="14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edit reward’s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3" w:author="user" w:date="2020-06-29T15:06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EF77826" w14:textId="7F638857" w:rsidR="00CB7EC4" w:rsidRDefault="00CB7EC4">
          <w:pPr>
            <w:pStyle w:val="TOC3"/>
            <w:tabs>
              <w:tab w:val="right" w:leader="dot" w:pos="9350"/>
            </w:tabs>
            <w:rPr>
              <w:ins w:id="144" w:author="user" w:date="2020-06-29T15:06:00Z"/>
              <w:rFonts w:eastAsiaTheme="minorEastAsia"/>
              <w:noProof/>
            </w:rPr>
          </w:pPr>
          <w:ins w:id="14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Assign Points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6" w:author="user" w:date="2020-06-29T15:06:00Z"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6C93AA6" w14:textId="076FE957" w:rsidR="00CB7EC4" w:rsidRDefault="00CB7EC4">
          <w:pPr>
            <w:pStyle w:val="TOC3"/>
            <w:tabs>
              <w:tab w:val="right" w:leader="dot" w:pos="9350"/>
            </w:tabs>
            <w:rPr>
              <w:ins w:id="147" w:author="user" w:date="2020-06-29T15:06:00Z"/>
              <w:rFonts w:eastAsiaTheme="minorEastAsia"/>
              <w:noProof/>
            </w:rPr>
          </w:pPr>
          <w:ins w:id="14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Assign Rewards for Action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9" w:author="user" w:date="2020-06-29T15:06:00Z"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0DBBB10" w14:textId="0E91D63C" w:rsidR="00CB7EC4" w:rsidRDefault="00CB7EC4">
          <w:pPr>
            <w:pStyle w:val="TOC2"/>
            <w:tabs>
              <w:tab w:val="right" w:leader="dot" w:pos="9350"/>
            </w:tabs>
            <w:rPr>
              <w:ins w:id="150" w:author="user" w:date="2020-06-29T15:06:00Z"/>
              <w:rFonts w:eastAsiaTheme="minorEastAsia"/>
              <w:noProof/>
            </w:rPr>
          </w:pPr>
          <w:ins w:id="15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2" w:author="user" w:date="2020-06-29T15:06:00Z"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8A41699" w14:textId="030318D1" w:rsidR="00CB7EC4" w:rsidRDefault="00CB7EC4">
          <w:pPr>
            <w:pStyle w:val="TOC2"/>
            <w:tabs>
              <w:tab w:val="right" w:leader="dot" w:pos="9350"/>
            </w:tabs>
            <w:rPr>
              <w:ins w:id="153" w:author="user" w:date="2020-06-29T15:06:00Z"/>
              <w:rFonts w:eastAsiaTheme="minorEastAsia"/>
              <w:noProof/>
            </w:rPr>
          </w:pPr>
          <w:ins w:id="15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"_Toc44335629"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Schoology: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_Toc44335629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5" w:author="user" w:date="2020-06-29T15:06:00Z"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A03D7DB" w14:textId="1E7DAE7C" w:rsidR="00CB7EC4" w:rsidRDefault="00CB7EC4">
          <w:pPr>
            <w:pStyle w:val="TOC3"/>
            <w:tabs>
              <w:tab w:val="right" w:leader="dot" w:pos="9350"/>
            </w:tabs>
            <w:rPr>
              <w:ins w:id="156" w:author="user" w:date="2020-06-29T15:06:00Z"/>
              <w:rFonts w:eastAsiaTheme="minorEastAsia"/>
              <w:noProof/>
            </w:rPr>
          </w:pPr>
          <w:ins w:id="15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Assign Points for Students: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8" w:author="user" w:date="2020-06-29T15:06:00Z"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07CB217" w14:textId="75A0BE68" w:rsidR="00CB7EC4" w:rsidRDefault="00CB7EC4">
          <w:pPr>
            <w:pStyle w:val="TOC2"/>
            <w:tabs>
              <w:tab w:val="right" w:leader="dot" w:pos="9350"/>
            </w:tabs>
            <w:rPr>
              <w:ins w:id="159" w:author="user" w:date="2020-06-29T15:06:00Z"/>
              <w:rFonts w:eastAsiaTheme="minorEastAsia"/>
              <w:noProof/>
            </w:rPr>
          </w:pPr>
          <w:ins w:id="160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Power School: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1" w:author="user" w:date="2020-06-29T15:06:00Z"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AC90BC5" w14:textId="7891C94C" w:rsidR="00CB7EC4" w:rsidRDefault="00CB7EC4">
          <w:pPr>
            <w:pStyle w:val="TOC3"/>
            <w:tabs>
              <w:tab w:val="right" w:leader="dot" w:pos="9350"/>
            </w:tabs>
            <w:rPr>
              <w:ins w:id="162" w:author="user" w:date="2020-06-29T15:06:00Z"/>
              <w:rFonts w:eastAsiaTheme="minorEastAsia"/>
              <w:noProof/>
            </w:rPr>
          </w:pPr>
          <w:ins w:id="16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Assign Points for Students: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4" w:author="user" w:date="2020-06-29T15:06:00Z"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DD588AB" w14:textId="1EF33EAF" w:rsidR="00CB7EC4" w:rsidRDefault="00CB7EC4">
          <w:pPr>
            <w:pStyle w:val="TOC3"/>
            <w:tabs>
              <w:tab w:val="right" w:leader="dot" w:pos="9350"/>
            </w:tabs>
            <w:rPr>
              <w:ins w:id="165" w:author="user" w:date="2020-06-29T15:06:00Z"/>
              <w:rFonts w:eastAsiaTheme="minorEastAsia"/>
              <w:noProof/>
            </w:rPr>
          </w:pPr>
          <w:ins w:id="166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Suggestions Box: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7" w:author="user" w:date="2020-06-29T15:06:00Z"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3E8C496" w14:textId="55CBBDD7" w:rsidR="00CB7EC4" w:rsidRDefault="00CB7EC4">
          <w:pPr>
            <w:pStyle w:val="TOC3"/>
            <w:tabs>
              <w:tab w:val="right" w:leader="dot" w:pos="9350"/>
            </w:tabs>
            <w:rPr>
              <w:ins w:id="168" w:author="user" w:date="2020-06-29T15:06:00Z"/>
              <w:rFonts w:eastAsiaTheme="minorEastAsia"/>
              <w:noProof/>
            </w:rPr>
          </w:pPr>
          <w:ins w:id="16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Suggestion Feed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0" w:author="user" w:date="2020-06-29T15:06:00Z"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3CA9EBD" w14:textId="2B1E792B" w:rsidR="00CB7EC4" w:rsidRDefault="00CB7EC4">
          <w:pPr>
            <w:pStyle w:val="TOC2"/>
            <w:tabs>
              <w:tab w:val="right" w:leader="dot" w:pos="9350"/>
            </w:tabs>
            <w:rPr>
              <w:ins w:id="171" w:author="user" w:date="2020-06-29T15:06:00Z"/>
              <w:rFonts w:eastAsiaTheme="minorEastAsia"/>
              <w:noProof/>
            </w:rPr>
          </w:pPr>
          <w:ins w:id="17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Post a comment to a suggestion: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3" w:author="user" w:date="2020-06-29T15:06:00Z"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F386FE2" w14:textId="293E2EFF" w:rsidR="00CB7EC4" w:rsidRDefault="00CB7EC4">
          <w:pPr>
            <w:pStyle w:val="TOC2"/>
            <w:tabs>
              <w:tab w:val="right" w:leader="dot" w:pos="9350"/>
            </w:tabs>
            <w:rPr>
              <w:ins w:id="174" w:author="user" w:date="2020-06-29T15:06:00Z"/>
              <w:rFonts w:eastAsiaTheme="minorEastAsia"/>
              <w:noProof/>
            </w:rPr>
          </w:pPr>
          <w:ins w:id="17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delete suggestion: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6" w:author="user" w:date="2020-06-29T15:06:00Z"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32905EC" w14:textId="46801D0A" w:rsidR="00CB7EC4" w:rsidRDefault="00CB7EC4">
          <w:pPr>
            <w:pStyle w:val="TOC3"/>
            <w:tabs>
              <w:tab w:val="right" w:leader="dot" w:pos="9350"/>
            </w:tabs>
            <w:rPr>
              <w:ins w:id="177" w:author="user" w:date="2020-06-29T15:06:00Z"/>
              <w:rFonts w:eastAsiaTheme="minorEastAsia"/>
              <w:noProof/>
            </w:rPr>
          </w:pPr>
          <w:ins w:id="17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 Suggestion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9" w:author="user" w:date="2020-06-29T15:06:00Z"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7D4F9E2" w14:textId="0A764733" w:rsidR="00CB7EC4" w:rsidRDefault="00CB7EC4">
          <w:pPr>
            <w:pStyle w:val="TOC3"/>
            <w:tabs>
              <w:tab w:val="right" w:leader="dot" w:pos="9350"/>
            </w:tabs>
            <w:rPr>
              <w:ins w:id="180" w:author="user" w:date="2020-06-29T15:06:00Z"/>
              <w:rFonts w:eastAsiaTheme="minorEastAsia"/>
              <w:noProof/>
            </w:rPr>
          </w:pPr>
          <w:ins w:id="18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 Comments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2" w:author="user" w:date="2020-06-29T15:06:00Z"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0835A6C" w14:textId="2B5E5765" w:rsidR="00CB7EC4" w:rsidRDefault="00CB7EC4">
          <w:pPr>
            <w:pStyle w:val="TOC2"/>
            <w:tabs>
              <w:tab w:val="right" w:leader="dot" w:pos="9350"/>
            </w:tabs>
            <w:rPr>
              <w:ins w:id="183" w:author="user" w:date="2020-06-29T15:06:00Z"/>
              <w:rFonts w:eastAsiaTheme="minorEastAsia"/>
              <w:noProof/>
            </w:rPr>
          </w:pPr>
          <w:ins w:id="18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"_Toc44335639"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delete suggestion: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_Toc44335639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5" w:author="user" w:date="2020-06-29T15:06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A30BCE0" w14:textId="783A72F3" w:rsidR="00CB7EC4" w:rsidRDefault="00CB7EC4">
          <w:pPr>
            <w:pStyle w:val="TOC3"/>
            <w:tabs>
              <w:tab w:val="right" w:leader="dot" w:pos="9350"/>
            </w:tabs>
            <w:rPr>
              <w:ins w:id="186" w:author="user" w:date="2020-06-29T15:06:00Z"/>
              <w:rFonts w:eastAsiaTheme="minorEastAsia"/>
              <w:noProof/>
            </w:rPr>
          </w:pPr>
          <w:ins w:id="18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Settings: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8" w:author="user" w:date="2020-06-29T15:06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ACA9679" w14:textId="4C0716F5" w:rsidR="00CB7EC4" w:rsidRDefault="00CB7EC4">
          <w:pPr>
            <w:pStyle w:val="TOC2"/>
            <w:tabs>
              <w:tab w:val="right" w:leader="dot" w:pos="9350"/>
            </w:tabs>
            <w:rPr>
              <w:ins w:id="189" w:author="user" w:date="2020-06-29T15:06:00Z"/>
              <w:rFonts w:eastAsiaTheme="minorEastAsia"/>
              <w:noProof/>
            </w:rPr>
          </w:pPr>
          <w:ins w:id="190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1" w:author="user" w:date="2020-06-29T15:06:00Z"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8FB632C" w14:textId="518FD08F" w:rsidR="00CB7EC4" w:rsidRDefault="00CB7EC4">
          <w:pPr>
            <w:pStyle w:val="TOC1"/>
            <w:tabs>
              <w:tab w:val="right" w:leader="dot" w:pos="9350"/>
            </w:tabs>
            <w:rPr>
              <w:ins w:id="192" w:author="user" w:date="2020-06-29T15:06:00Z"/>
              <w:rFonts w:eastAsiaTheme="minorEastAsia"/>
              <w:noProof/>
            </w:rPr>
          </w:pPr>
          <w:ins w:id="19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2.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4" w:author="user" w:date="2020-06-29T15:06:00Z"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F183FD6" w14:textId="5288BD38" w:rsidR="00CB7EC4" w:rsidRDefault="00CB7EC4">
          <w:pPr>
            <w:pStyle w:val="TOC2"/>
            <w:tabs>
              <w:tab w:val="right" w:leader="dot" w:pos="9350"/>
            </w:tabs>
            <w:rPr>
              <w:ins w:id="195" w:author="user" w:date="2020-06-29T15:06:00Z"/>
              <w:rFonts w:eastAsiaTheme="minorEastAsia"/>
              <w:noProof/>
            </w:rPr>
          </w:pPr>
          <w:ins w:id="196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Logging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7" w:author="user" w:date="2020-06-29T15:06:00Z"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055DF10" w14:textId="4846375C" w:rsidR="00CB7EC4" w:rsidRDefault="00CB7EC4">
          <w:pPr>
            <w:pStyle w:val="TOC2"/>
            <w:tabs>
              <w:tab w:val="right" w:leader="dot" w:pos="9350"/>
            </w:tabs>
            <w:rPr>
              <w:ins w:id="198" w:author="user" w:date="2020-06-29T15:06:00Z"/>
              <w:rFonts w:eastAsiaTheme="minorEastAsia"/>
              <w:noProof/>
            </w:rPr>
          </w:pPr>
          <w:ins w:id="19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Organizer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0" w:author="user" w:date="2020-06-29T15:06:00Z"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95B5F6C" w14:textId="5211819C" w:rsidR="00CB7EC4" w:rsidRDefault="00CB7EC4">
          <w:pPr>
            <w:pStyle w:val="TOC2"/>
            <w:tabs>
              <w:tab w:val="right" w:leader="dot" w:pos="9350"/>
            </w:tabs>
            <w:rPr>
              <w:ins w:id="201" w:author="user" w:date="2020-06-29T15:06:00Z"/>
              <w:rFonts w:eastAsiaTheme="minorEastAsia"/>
              <w:noProof/>
            </w:rPr>
          </w:pPr>
          <w:ins w:id="20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edit organization: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3" w:author="user" w:date="2020-06-29T15:06:00Z"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168A0AE" w14:textId="5C0982F3" w:rsidR="00CB7EC4" w:rsidRDefault="00CB7EC4">
          <w:pPr>
            <w:pStyle w:val="TOC3"/>
            <w:tabs>
              <w:tab w:val="right" w:leader="dot" w:pos="9350"/>
            </w:tabs>
            <w:rPr>
              <w:ins w:id="204" w:author="user" w:date="2020-06-29T15:06:00Z"/>
              <w:rFonts w:eastAsiaTheme="minorEastAsia"/>
              <w:noProof/>
            </w:rPr>
          </w:pPr>
          <w:ins w:id="20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Opportunities: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6" w:author="user" w:date="2020-06-29T15:06:00Z"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45E90302" w14:textId="22DEA959" w:rsidR="00CB7EC4" w:rsidRDefault="00CB7EC4">
          <w:pPr>
            <w:pStyle w:val="TOC3"/>
            <w:tabs>
              <w:tab w:val="right" w:leader="dot" w:pos="9350"/>
            </w:tabs>
            <w:rPr>
              <w:ins w:id="207" w:author="user" w:date="2020-06-29T15:06:00Z"/>
              <w:rFonts w:eastAsiaTheme="minorEastAsia"/>
              <w:noProof/>
            </w:rPr>
          </w:pPr>
          <w:ins w:id="20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Opportunities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9" w:author="user" w:date="2020-06-29T15:06:00Z"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7254EBA" w14:textId="0BBFFBFC" w:rsidR="00CB7EC4" w:rsidRDefault="00CB7EC4">
          <w:pPr>
            <w:pStyle w:val="TOC3"/>
            <w:tabs>
              <w:tab w:val="right" w:leader="dot" w:pos="9350"/>
            </w:tabs>
            <w:rPr>
              <w:ins w:id="210" w:author="user" w:date="2020-06-29T15:06:00Z"/>
              <w:rFonts w:eastAsiaTheme="minorEastAsia"/>
              <w:noProof/>
            </w:rPr>
          </w:pPr>
          <w:ins w:id="21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To create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2" w:author="user" w:date="2020-06-29T15:06:00Z"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D49F7BC" w14:textId="3231AA0A" w:rsidR="00CB7EC4" w:rsidRDefault="00CB7EC4">
          <w:pPr>
            <w:pStyle w:val="TOC2"/>
            <w:tabs>
              <w:tab w:val="right" w:leader="dot" w:pos="9350"/>
            </w:tabs>
            <w:rPr>
              <w:ins w:id="213" w:author="user" w:date="2020-06-29T15:06:00Z"/>
              <w:rFonts w:eastAsiaTheme="minorEastAsia"/>
              <w:noProof/>
            </w:rPr>
          </w:pPr>
          <w:ins w:id="21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"_Toc44335649"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edit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_Toc44335649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5" w:author="user" w:date="2020-06-29T15:06:00Z"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9B1A9AE" w14:textId="4260D4FD" w:rsidR="00CB7EC4" w:rsidRDefault="00CB7EC4">
          <w:pPr>
            <w:pStyle w:val="TOC2"/>
            <w:tabs>
              <w:tab w:val="right" w:leader="dot" w:pos="9350"/>
            </w:tabs>
            <w:rPr>
              <w:ins w:id="216" w:author="user" w:date="2020-06-29T15:06:00Z"/>
              <w:rFonts w:eastAsiaTheme="minorEastAsia"/>
              <w:noProof/>
            </w:rPr>
          </w:pPr>
          <w:ins w:id="217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"_Toc44335650"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delete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8" w:author="user" w:date="2020-06-29T15:06:00Z"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FC775DD" w14:textId="12C39541" w:rsidR="00CB7EC4" w:rsidRDefault="00CB7EC4">
          <w:pPr>
            <w:pStyle w:val="TOC3"/>
            <w:tabs>
              <w:tab w:val="right" w:leader="dot" w:pos="9350"/>
            </w:tabs>
            <w:rPr>
              <w:ins w:id="219" w:author="user" w:date="2020-06-29T15:06:00Z"/>
              <w:rFonts w:eastAsiaTheme="minorEastAsia"/>
              <w:noProof/>
            </w:rPr>
          </w:pPr>
          <w:ins w:id="220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"_Toc44335651"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Approved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1" w:author="user" w:date="2020-06-29T15:06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2019095" w14:textId="423FE4D5" w:rsidR="00CB7EC4" w:rsidRDefault="00CB7EC4">
          <w:pPr>
            <w:pStyle w:val="TOC2"/>
            <w:tabs>
              <w:tab w:val="right" w:leader="dot" w:pos="9350"/>
            </w:tabs>
            <w:rPr>
              <w:ins w:id="222" w:author="user" w:date="2020-06-29T15:06:00Z"/>
              <w:rFonts w:eastAsiaTheme="minorEastAsia"/>
              <w:noProof/>
            </w:rPr>
          </w:pPr>
          <w:ins w:id="223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"_Toc44335652"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delete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4" w:author="user" w:date="2020-06-29T15:06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111449D2" w14:textId="7BD5BDDA" w:rsidR="00CB7EC4" w:rsidRDefault="00CB7EC4">
          <w:pPr>
            <w:pStyle w:val="TOC3"/>
            <w:tabs>
              <w:tab w:val="right" w:leader="dot" w:pos="9350"/>
            </w:tabs>
            <w:rPr>
              <w:ins w:id="225" w:author="user" w:date="2020-06-29T15:06:00Z"/>
              <w:rFonts w:eastAsiaTheme="minorEastAsia"/>
              <w:noProof/>
            </w:rPr>
          </w:pPr>
          <w:ins w:id="226" w:author="user" w:date="2020-06-29T15:06:00Z">
            <w:r w:rsidRPr="007B5981">
              <w:rPr>
                <w:rStyle w:val="Hyperlink"/>
                <w:noProof/>
              </w:rPr>
              <w:lastRenderedPageBreak/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"_Toc44335653"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Interested Students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7" w:author="user" w:date="2020-06-29T15:06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5260BEC7" w14:textId="62977753" w:rsidR="00CB7EC4" w:rsidRDefault="00CB7EC4">
          <w:pPr>
            <w:pStyle w:val="TOC3"/>
            <w:tabs>
              <w:tab w:val="right" w:leader="dot" w:pos="9350"/>
            </w:tabs>
            <w:rPr>
              <w:ins w:id="228" w:author="user" w:date="2020-06-29T15:06:00Z"/>
              <w:rFonts w:eastAsiaTheme="minorEastAsia"/>
              <w:noProof/>
            </w:rPr>
          </w:pPr>
          <w:ins w:id="229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"_Toc44335654"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Selected Students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0" w:author="user" w:date="2020-06-29T15:06:00Z"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483BFB1" w14:textId="290AE0F3" w:rsidR="00CB7EC4" w:rsidRDefault="00CB7EC4">
          <w:pPr>
            <w:pStyle w:val="TOC3"/>
            <w:tabs>
              <w:tab w:val="right" w:leader="dot" w:pos="9350"/>
            </w:tabs>
            <w:rPr>
              <w:ins w:id="231" w:author="user" w:date="2020-06-29T15:06:00Z"/>
              <w:rFonts w:eastAsiaTheme="minorEastAsia"/>
              <w:noProof/>
            </w:rPr>
          </w:pPr>
          <w:ins w:id="232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"_Toc44335655"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Rejected Students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3" w:author="user" w:date="2020-06-29T15:06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2D5DDC9E" w14:textId="1EDE2B59" w:rsidR="00CB7EC4" w:rsidRDefault="00CB7EC4">
          <w:pPr>
            <w:pStyle w:val="TOC3"/>
            <w:tabs>
              <w:tab w:val="right" w:leader="dot" w:pos="9350"/>
            </w:tabs>
            <w:rPr>
              <w:ins w:id="234" w:author="user" w:date="2020-06-29T15:06:00Z"/>
              <w:rFonts w:eastAsiaTheme="minorEastAsia"/>
              <w:noProof/>
            </w:rPr>
          </w:pPr>
          <w:ins w:id="235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"_Toc44335656"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Rejected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6" w:author="user" w:date="2020-06-29T15:06:00Z"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04E561C8" w14:textId="6685D41C" w:rsidR="00CB7EC4" w:rsidRDefault="00CB7EC4">
          <w:pPr>
            <w:pStyle w:val="TOC2"/>
            <w:tabs>
              <w:tab w:val="right" w:leader="dot" w:pos="9350"/>
            </w:tabs>
            <w:rPr>
              <w:ins w:id="237" w:author="user" w:date="2020-06-29T15:06:00Z"/>
              <w:rFonts w:eastAsiaTheme="minorEastAsia"/>
              <w:noProof/>
            </w:rPr>
          </w:pPr>
          <w:ins w:id="238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"_Toc44335657"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i/>
                <w:noProof/>
              </w:rPr>
              <w:t>To delete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9" w:author="user" w:date="2020-06-29T15:06:00Z"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EE4FAF6" w14:textId="7DF9C407" w:rsidR="00CB7EC4" w:rsidRDefault="00CB7EC4">
          <w:pPr>
            <w:pStyle w:val="TOC1"/>
            <w:tabs>
              <w:tab w:val="right" w:leader="dot" w:pos="9350"/>
            </w:tabs>
            <w:rPr>
              <w:ins w:id="240" w:author="user" w:date="2020-06-29T15:06:00Z"/>
              <w:rFonts w:eastAsiaTheme="minorEastAsia"/>
              <w:noProof/>
            </w:rPr>
          </w:pPr>
          <w:ins w:id="241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"_Toc44335658"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3. School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2" w:author="user" w:date="2020-06-29T15:06:00Z"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617CB03E" w14:textId="7FDBA10F" w:rsidR="00CB7EC4" w:rsidRDefault="00CB7EC4">
          <w:pPr>
            <w:pStyle w:val="TOC2"/>
            <w:tabs>
              <w:tab w:val="right" w:leader="dot" w:pos="9350"/>
            </w:tabs>
            <w:rPr>
              <w:ins w:id="243" w:author="user" w:date="2020-06-29T15:06:00Z"/>
              <w:rFonts w:eastAsiaTheme="minorEastAsia"/>
              <w:noProof/>
            </w:rPr>
          </w:pPr>
          <w:ins w:id="244" w:author="user" w:date="2020-06-29T15:06:00Z">
            <w:r w:rsidRPr="007B5981">
              <w:rPr>
                <w:rStyle w:val="Hyperlink"/>
                <w:noProof/>
              </w:rPr>
              <w:fldChar w:fldCharType="begin"/>
            </w:r>
            <w:r w:rsidRPr="007B5981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"_Toc44335659"</w:instrText>
            </w:r>
            <w:r w:rsidRPr="007B5981">
              <w:rPr>
                <w:rStyle w:val="Hyperlink"/>
                <w:noProof/>
              </w:rPr>
              <w:instrText xml:space="preserve"> </w:instrText>
            </w:r>
            <w:r w:rsidRPr="007B5981">
              <w:rPr>
                <w:rStyle w:val="Hyperlink"/>
                <w:noProof/>
              </w:rPr>
              <w:fldChar w:fldCharType="separate"/>
            </w:r>
            <w:r w:rsidRPr="007B5981">
              <w:rPr>
                <w:rStyle w:val="Hyperlink"/>
                <w:rFonts w:ascii="Times New Roman" w:hAnsi="Times New Roman" w:cs="Times New Roman"/>
                <w:noProof/>
              </w:rPr>
              <w:t>Logging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_Toc44335659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5" w:author="user" w:date="2020-06-29T15:06:00Z"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  <w:r w:rsidRPr="007B5981">
              <w:rPr>
                <w:rStyle w:val="Hyperlink"/>
                <w:noProof/>
              </w:rPr>
              <w:fldChar w:fldCharType="end"/>
            </w:r>
          </w:ins>
        </w:p>
        <w:p w14:paraId="70F741F0" w14:textId="2FDA7901" w:rsidR="00C42750" w:rsidRPr="004F1E35" w:rsidDel="00740F8C" w:rsidRDefault="00C42750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del w:id="246" w:author="user" w:date="2020-02-27T07:08:00Z"/>
              <w:rFonts w:ascii="Times New Roman" w:eastAsiaTheme="minorEastAsia" w:hAnsi="Times New Roman" w:cs="Times New Roman"/>
              <w:noProof/>
              <w:rPrChange w:id="247" w:author="user" w:date="2020-06-29T14:21:00Z">
                <w:rPr>
                  <w:del w:id="248" w:author="user" w:date="2020-02-27T07:08:00Z"/>
                  <w:rFonts w:eastAsiaTheme="minorEastAsia"/>
                  <w:noProof/>
                </w:rPr>
              </w:rPrChange>
            </w:rPr>
            <w:pPrChange w:id="249" w:author="user" w:date="2020-06-29T14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250" w:author="user" w:date="2020-02-27T07:08:00Z">
            <w:r w:rsidRPr="004F1E35" w:rsidDel="00740F8C">
              <w:rPr>
                <w:rFonts w:ascii="Times New Roman" w:hAnsi="Times New Roman" w:cs="Times New Roman"/>
                <w:rPrChange w:id="251" w:author="user" w:date="2020-06-29T14:21:00Z">
                  <w:rPr>
                    <w:rStyle w:val="Hyperlink"/>
                    <w:noProof/>
                  </w:rPr>
                </w:rPrChange>
              </w:rPr>
              <w:delText>1. Admin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52" w:author="user" w:date="2020-06-29T14:21:00Z">
                  <w:rPr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58A997D6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253" w:author="user" w:date="2020-02-27T07:08:00Z"/>
              <w:rFonts w:ascii="Times New Roman" w:eastAsiaTheme="minorEastAsia" w:hAnsi="Times New Roman" w:cs="Times New Roman"/>
              <w:noProof/>
              <w:rPrChange w:id="254" w:author="user" w:date="2020-06-29T14:21:00Z">
                <w:rPr>
                  <w:del w:id="255" w:author="user" w:date="2020-02-27T07:08:00Z"/>
                  <w:rFonts w:eastAsiaTheme="minorEastAsia"/>
                  <w:noProof/>
                </w:rPr>
              </w:rPrChange>
            </w:rPr>
            <w:pPrChange w:id="256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257" w:author="user" w:date="2020-02-27T07:08:00Z">
            <w:r w:rsidRPr="004F1E35" w:rsidDel="00740F8C">
              <w:rPr>
                <w:rFonts w:ascii="Times New Roman" w:hAnsi="Times New Roman" w:cs="Times New Roman"/>
                <w:rPrChange w:id="258" w:author="user" w:date="2020-06-29T14:21:00Z">
                  <w:rPr>
                    <w:rStyle w:val="Hyperlink"/>
                    <w:noProof/>
                  </w:rPr>
                </w:rPrChange>
              </w:rPr>
              <w:delText>Logging in: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59" w:author="user" w:date="2020-06-29T14:21:00Z">
                  <w:rPr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7D32CC1F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260" w:author="user" w:date="2020-02-27T07:08:00Z"/>
              <w:rFonts w:ascii="Times New Roman" w:eastAsiaTheme="minorEastAsia" w:hAnsi="Times New Roman" w:cs="Times New Roman"/>
              <w:noProof/>
              <w:rPrChange w:id="261" w:author="user" w:date="2020-06-29T14:21:00Z">
                <w:rPr>
                  <w:del w:id="262" w:author="user" w:date="2020-02-27T07:08:00Z"/>
                  <w:rFonts w:eastAsiaTheme="minorEastAsia"/>
                  <w:noProof/>
                </w:rPr>
              </w:rPrChange>
            </w:rPr>
            <w:pPrChange w:id="263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264" w:author="user" w:date="2020-02-27T07:08:00Z">
            <w:r w:rsidRPr="004F1E35" w:rsidDel="00740F8C">
              <w:rPr>
                <w:rFonts w:ascii="Times New Roman" w:hAnsi="Times New Roman" w:cs="Times New Roman"/>
                <w:rPrChange w:id="265" w:author="user" w:date="2020-06-29T14:21:00Z">
                  <w:rPr>
                    <w:rStyle w:val="Hyperlink"/>
                    <w:noProof/>
                  </w:rPr>
                </w:rPrChange>
              </w:rPr>
              <w:delText>Admin Dashboard: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66" w:author="user" w:date="2020-06-29T14:21:00Z">
                  <w:rPr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20CDCA3C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267" w:author="user" w:date="2020-02-27T07:08:00Z"/>
              <w:rFonts w:ascii="Times New Roman" w:eastAsiaTheme="minorEastAsia" w:hAnsi="Times New Roman" w:cs="Times New Roman"/>
              <w:noProof/>
              <w:rPrChange w:id="268" w:author="user" w:date="2020-06-29T14:21:00Z">
                <w:rPr>
                  <w:del w:id="269" w:author="user" w:date="2020-02-27T07:08:00Z"/>
                  <w:rFonts w:eastAsiaTheme="minorEastAsia"/>
                  <w:noProof/>
                </w:rPr>
              </w:rPrChange>
            </w:rPr>
            <w:pPrChange w:id="270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271" w:author="user" w:date="2020-02-27T07:08:00Z">
            <w:r w:rsidRPr="004F1E35" w:rsidDel="00740F8C">
              <w:rPr>
                <w:rFonts w:ascii="Times New Roman" w:hAnsi="Times New Roman" w:cs="Times New Roman"/>
                <w:rPrChange w:id="272" w:author="user" w:date="2020-06-29T14:21:00Z">
                  <w:rPr>
                    <w:rStyle w:val="Hyperlink"/>
                    <w:noProof/>
                  </w:rPr>
                </w:rPrChange>
              </w:rPr>
              <w:delText>Search: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73" w:author="user" w:date="2020-06-29T14:21:00Z">
                  <w:rPr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11D414C6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274" w:author="user" w:date="2020-02-27T07:08:00Z"/>
              <w:rFonts w:ascii="Times New Roman" w:eastAsiaTheme="minorEastAsia" w:hAnsi="Times New Roman" w:cs="Times New Roman"/>
              <w:noProof/>
              <w:rPrChange w:id="275" w:author="user" w:date="2020-06-29T14:21:00Z">
                <w:rPr>
                  <w:del w:id="276" w:author="user" w:date="2020-02-27T07:08:00Z"/>
                  <w:rFonts w:eastAsiaTheme="minorEastAsia"/>
                  <w:noProof/>
                </w:rPr>
              </w:rPrChange>
            </w:rPr>
            <w:pPrChange w:id="277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278" w:author="user" w:date="2020-02-27T07:08:00Z">
            <w:r w:rsidRPr="004F1E35" w:rsidDel="00740F8C">
              <w:rPr>
                <w:rFonts w:ascii="Times New Roman" w:hAnsi="Times New Roman" w:cs="Times New Roman"/>
                <w:rPrChange w:id="279" w:author="user" w:date="2020-06-29T14:21:00Z">
                  <w:rPr>
                    <w:rStyle w:val="Hyperlink"/>
                    <w:noProof/>
                  </w:rPr>
                </w:rPrChange>
              </w:rPr>
              <w:delText>Notifications: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80" w:author="user" w:date="2020-06-29T14:21:00Z">
                  <w:rPr>
                    <w:noProof/>
                    <w:webHidden/>
                  </w:rPr>
                </w:rPrChange>
              </w:rPr>
              <w:tab/>
              <w:delText>5</w:delText>
            </w:r>
          </w:del>
        </w:p>
        <w:p w14:paraId="102DB385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281" w:author="user" w:date="2020-02-27T07:08:00Z"/>
              <w:rFonts w:ascii="Times New Roman" w:eastAsiaTheme="minorEastAsia" w:hAnsi="Times New Roman" w:cs="Times New Roman"/>
              <w:noProof/>
              <w:rPrChange w:id="282" w:author="user" w:date="2020-06-29T14:21:00Z">
                <w:rPr>
                  <w:del w:id="283" w:author="user" w:date="2020-02-27T07:08:00Z"/>
                  <w:rFonts w:eastAsiaTheme="minorEastAsia"/>
                  <w:noProof/>
                </w:rPr>
              </w:rPrChange>
            </w:rPr>
            <w:pPrChange w:id="284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285" w:author="user" w:date="2020-02-27T07:08:00Z">
            <w:r w:rsidRPr="004F1E35" w:rsidDel="00740F8C">
              <w:rPr>
                <w:rFonts w:ascii="Times New Roman" w:hAnsi="Times New Roman" w:cs="Times New Roman"/>
                <w:rPrChange w:id="286" w:author="user" w:date="2020-06-29T14:21:00Z">
                  <w:rPr>
                    <w:rStyle w:val="Hyperlink"/>
                    <w:noProof/>
                  </w:rPr>
                </w:rPrChange>
              </w:rPr>
              <w:delText>Edit &amp; Delete Newsfeeds (Posts)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87" w:author="user" w:date="2020-06-29T14:21:00Z">
                  <w:rPr>
                    <w:noProof/>
                    <w:webHidden/>
                  </w:rPr>
                </w:rPrChange>
              </w:rPr>
              <w:tab/>
              <w:delText>6</w:delText>
            </w:r>
          </w:del>
        </w:p>
        <w:p w14:paraId="444CA2A6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288" w:author="user" w:date="2020-02-27T07:08:00Z"/>
              <w:rFonts w:ascii="Times New Roman" w:eastAsiaTheme="minorEastAsia" w:hAnsi="Times New Roman" w:cs="Times New Roman"/>
              <w:noProof/>
              <w:rPrChange w:id="289" w:author="user" w:date="2020-06-29T14:21:00Z">
                <w:rPr>
                  <w:del w:id="290" w:author="user" w:date="2020-02-27T07:08:00Z"/>
                  <w:rFonts w:eastAsiaTheme="minorEastAsia"/>
                  <w:noProof/>
                </w:rPr>
              </w:rPrChange>
            </w:rPr>
            <w:pPrChange w:id="291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292" w:author="user" w:date="2020-02-27T07:08:00Z">
            <w:r w:rsidRPr="004F1E35" w:rsidDel="00740F8C">
              <w:rPr>
                <w:rFonts w:ascii="Times New Roman" w:hAnsi="Times New Roman" w:cs="Times New Roman"/>
                <w:rPrChange w:id="293" w:author="user" w:date="2020-06-29T14:21:00Z">
                  <w:rPr>
                    <w:rStyle w:val="Hyperlink"/>
                    <w:noProof/>
                  </w:rPr>
                </w:rPrChange>
              </w:rPr>
              <w:delText>Menu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294" w:author="user" w:date="2020-06-29T14:21:00Z">
                  <w:rPr>
                    <w:noProof/>
                    <w:webHidden/>
                  </w:rPr>
                </w:rPrChange>
              </w:rPr>
              <w:tab/>
              <w:delText>9</w:delText>
            </w:r>
          </w:del>
        </w:p>
        <w:p w14:paraId="4B089006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295" w:author="user" w:date="2020-02-27T07:08:00Z"/>
              <w:rFonts w:ascii="Times New Roman" w:eastAsiaTheme="minorEastAsia" w:hAnsi="Times New Roman" w:cs="Times New Roman"/>
              <w:noProof/>
              <w:rPrChange w:id="296" w:author="user" w:date="2020-06-29T14:21:00Z">
                <w:rPr>
                  <w:del w:id="297" w:author="user" w:date="2020-02-27T07:08:00Z"/>
                  <w:rFonts w:eastAsiaTheme="minorEastAsia"/>
                  <w:noProof/>
                </w:rPr>
              </w:rPrChange>
            </w:rPr>
            <w:pPrChange w:id="298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299" w:author="user" w:date="2020-02-27T07:08:00Z">
            <w:r w:rsidRPr="004F1E35" w:rsidDel="00740F8C">
              <w:rPr>
                <w:rFonts w:ascii="Times New Roman" w:hAnsi="Times New Roman" w:cs="Times New Roman"/>
                <w:rPrChange w:id="300" w:author="user" w:date="2020-06-29T14:21:00Z">
                  <w:rPr>
                    <w:rStyle w:val="Hyperlink"/>
                    <w:noProof/>
                  </w:rPr>
                </w:rPrChange>
              </w:rPr>
              <w:delText>Newsfeed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01" w:author="user" w:date="2020-06-29T14:21:00Z">
                  <w:rPr>
                    <w:noProof/>
                    <w:webHidden/>
                  </w:rPr>
                </w:rPrChange>
              </w:rPr>
              <w:tab/>
              <w:delText>10</w:delText>
            </w:r>
          </w:del>
        </w:p>
        <w:p w14:paraId="228A083A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02" w:author="user" w:date="2020-02-27T07:08:00Z"/>
              <w:rFonts w:ascii="Times New Roman" w:eastAsiaTheme="minorEastAsia" w:hAnsi="Times New Roman" w:cs="Times New Roman"/>
              <w:noProof/>
              <w:rPrChange w:id="303" w:author="user" w:date="2020-06-29T14:21:00Z">
                <w:rPr>
                  <w:del w:id="304" w:author="user" w:date="2020-02-27T07:08:00Z"/>
                  <w:rFonts w:eastAsiaTheme="minorEastAsia"/>
                  <w:noProof/>
                </w:rPr>
              </w:rPrChange>
            </w:rPr>
            <w:pPrChange w:id="305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06" w:author="user" w:date="2020-02-27T07:08:00Z">
            <w:r w:rsidRPr="004F1E35" w:rsidDel="00740F8C">
              <w:rPr>
                <w:rFonts w:ascii="Times New Roman" w:hAnsi="Times New Roman" w:cs="Times New Roman"/>
                <w:rPrChange w:id="307" w:author="user" w:date="2020-06-29T14:21:00Z">
                  <w:rPr>
                    <w:rStyle w:val="Hyperlink"/>
                    <w:noProof/>
                  </w:rPr>
                </w:rPrChange>
              </w:rPr>
              <w:delText>Newsfeed Approvals tab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08" w:author="user" w:date="2020-06-29T14:21:00Z">
                  <w:rPr>
                    <w:noProof/>
                    <w:webHidden/>
                  </w:rPr>
                </w:rPrChange>
              </w:rPr>
              <w:tab/>
              <w:delText>10</w:delText>
            </w:r>
          </w:del>
        </w:p>
        <w:p w14:paraId="246A6EF1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09" w:author="user" w:date="2020-02-27T07:08:00Z"/>
              <w:rFonts w:ascii="Times New Roman" w:eastAsiaTheme="minorEastAsia" w:hAnsi="Times New Roman" w:cs="Times New Roman"/>
              <w:noProof/>
              <w:rPrChange w:id="310" w:author="user" w:date="2020-06-29T14:21:00Z">
                <w:rPr>
                  <w:del w:id="311" w:author="user" w:date="2020-02-27T07:08:00Z"/>
                  <w:rFonts w:eastAsiaTheme="minorEastAsia"/>
                  <w:noProof/>
                </w:rPr>
              </w:rPrChange>
            </w:rPr>
            <w:pPrChange w:id="312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13" w:author="user" w:date="2020-02-27T07:08:00Z">
            <w:r w:rsidRPr="004F1E35" w:rsidDel="00740F8C">
              <w:rPr>
                <w:rFonts w:ascii="Times New Roman" w:hAnsi="Times New Roman" w:cs="Times New Roman"/>
                <w:rPrChange w:id="314" w:author="user" w:date="2020-06-29T14:21:00Z">
                  <w:rPr>
                    <w:rStyle w:val="Hyperlink"/>
                    <w:noProof/>
                  </w:rPr>
                </w:rPrChange>
              </w:rPr>
              <w:delText>Approve Comments tab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15" w:author="user" w:date="2020-06-29T14:21:00Z">
                  <w:rPr>
                    <w:noProof/>
                    <w:webHidden/>
                  </w:rPr>
                </w:rPrChange>
              </w:rPr>
              <w:tab/>
              <w:delText>11</w:delText>
            </w:r>
          </w:del>
        </w:p>
        <w:p w14:paraId="222ECD2C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16" w:author="user" w:date="2020-02-27T07:08:00Z"/>
              <w:rFonts w:ascii="Times New Roman" w:eastAsiaTheme="minorEastAsia" w:hAnsi="Times New Roman" w:cs="Times New Roman"/>
              <w:noProof/>
              <w:rPrChange w:id="317" w:author="user" w:date="2020-06-29T14:21:00Z">
                <w:rPr>
                  <w:del w:id="318" w:author="user" w:date="2020-02-27T07:08:00Z"/>
                  <w:rFonts w:eastAsiaTheme="minorEastAsia"/>
                  <w:noProof/>
                </w:rPr>
              </w:rPrChange>
            </w:rPr>
            <w:pPrChange w:id="319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20" w:author="user" w:date="2020-02-27T07:08:00Z">
            <w:r w:rsidRPr="004F1E35" w:rsidDel="00740F8C">
              <w:rPr>
                <w:rFonts w:ascii="Times New Roman" w:hAnsi="Times New Roman" w:cs="Times New Roman"/>
                <w:rPrChange w:id="321" w:author="user" w:date="2020-06-29T14:21:00Z">
                  <w:rPr>
                    <w:rStyle w:val="Hyperlink"/>
                    <w:i/>
                    <w:iCs/>
                    <w:noProof/>
                  </w:rPr>
                </w:rPrChange>
              </w:rPr>
              <w:delText>To Approve or Reject or Delete multiple Comments at once: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22" w:author="user" w:date="2020-06-29T14:21:00Z">
                  <w:rPr>
                    <w:noProof/>
                    <w:webHidden/>
                  </w:rPr>
                </w:rPrChange>
              </w:rPr>
              <w:tab/>
              <w:delText>11</w:delText>
            </w:r>
          </w:del>
        </w:p>
        <w:p w14:paraId="7881DE9B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23" w:author="user" w:date="2020-02-27T07:08:00Z"/>
              <w:rFonts w:ascii="Times New Roman" w:eastAsiaTheme="minorEastAsia" w:hAnsi="Times New Roman" w:cs="Times New Roman"/>
              <w:noProof/>
              <w:rPrChange w:id="324" w:author="user" w:date="2020-06-29T14:21:00Z">
                <w:rPr>
                  <w:del w:id="325" w:author="user" w:date="2020-02-27T07:08:00Z"/>
                  <w:rFonts w:eastAsiaTheme="minorEastAsia"/>
                  <w:noProof/>
                </w:rPr>
              </w:rPrChange>
            </w:rPr>
            <w:pPrChange w:id="326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27" w:author="user" w:date="2020-02-27T07:08:00Z">
            <w:r w:rsidRPr="004F1E35" w:rsidDel="00740F8C">
              <w:rPr>
                <w:rFonts w:ascii="Times New Roman" w:hAnsi="Times New Roman" w:cs="Times New Roman"/>
                <w:rPrChange w:id="328" w:author="user" w:date="2020-06-29T14:21:00Z">
                  <w:rPr>
                    <w:rStyle w:val="Hyperlink"/>
                    <w:noProof/>
                  </w:rPr>
                </w:rPrChange>
              </w:rPr>
              <w:delText>To create a Newsfeed: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29" w:author="user" w:date="2020-06-29T14:21:00Z">
                  <w:rPr>
                    <w:noProof/>
                    <w:webHidden/>
                  </w:rPr>
                </w:rPrChange>
              </w:rPr>
              <w:tab/>
              <w:delText>13</w:delText>
            </w:r>
          </w:del>
        </w:p>
        <w:p w14:paraId="2945E768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330" w:author="user" w:date="2020-02-27T07:08:00Z"/>
              <w:rFonts w:ascii="Times New Roman" w:eastAsiaTheme="minorEastAsia" w:hAnsi="Times New Roman" w:cs="Times New Roman"/>
              <w:noProof/>
              <w:rPrChange w:id="331" w:author="user" w:date="2020-06-29T14:21:00Z">
                <w:rPr>
                  <w:del w:id="332" w:author="user" w:date="2020-02-27T07:08:00Z"/>
                  <w:rFonts w:eastAsiaTheme="minorEastAsia"/>
                  <w:noProof/>
                </w:rPr>
              </w:rPrChange>
            </w:rPr>
            <w:pPrChange w:id="333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34" w:author="user" w:date="2020-02-27T07:08:00Z">
            <w:r w:rsidRPr="004F1E35" w:rsidDel="00740F8C">
              <w:rPr>
                <w:rFonts w:ascii="Times New Roman" w:hAnsi="Times New Roman" w:cs="Times New Roman"/>
                <w:rPrChange w:id="335" w:author="user" w:date="2020-06-29T14:21:00Z">
                  <w:rPr>
                    <w:rStyle w:val="Hyperlink"/>
                    <w:noProof/>
                  </w:rPr>
                </w:rPrChange>
              </w:rPr>
              <w:delText>Events: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36" w:author="user" w:date="2020-06-29T14:21:00Z">
                  <w:rPr>
                    <w:noProof/>
                    <w:webHidden/>
                  </w:rPr>
                </w:rPrChange>
              </w:rPr>
              <w:tab/>
              <w:delText>15</w:delText>
            </w:r>
          </w:del>
        </w:p>
        <w:p w14:paraId="79CB476F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37" w:author="user" w:date="2020-02-27T07:08:00Z"/>
              <w:rFonts w:ascii="Times New Roman" w:eastAsiaTheme="minorEastAsia" w:hAnsi="Times New Roman" w:cs="Times New Roman"/>
              <w:noProof/>
              <w:rPrChange w:id="338" w:author="user" w:date="2020-06-29T14:21:00Z">
                <w:rPr>
                  <w:del w:id="339" w:author="user" w:date="2020-02-27T07:08:00Z"/>
                  <w:rFonts w:eastAsiaTheme="minorEastAsia"/>
                  <w:noProof/>
                </w:rPr>
              </w:rPrChange>
            </w:rPr>
            <w:pPrChange w:id="340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41" w:author="user" w:date="2020-02-27T07:08:00Z">
            <w:r w:rsidRPr="004F1E35" w:rsidDel="00740F8C">
              <w:rPr>
                <w:rFonts w:ascii="Times New Roman" w:hAnsi="Times New Roman" w:cs="Times New Roman"/>
                <w:rPrChange w:id="342" w:author="user" w:date="2020-06-29T14:21:00Z">
                  <w:rPr>
                    <w:rStyle w:val="Hyperlink"/>
                    <w:noProof/>
                  </w:rPr>
                </w:rPrChange>
              </w:rPr>
              <w:delText>To create a Event: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43" w:author="user" w:date="2020-06-29T14:21:00Z">
                  <w:rPr>
                    <w:noProof/>
                    <w:webHidden/>
                  </w:rPr>
                </w:rPrChange>
              </w:rPr>
              <w:tab/>
              <w:delText>15</w:delText>
            </w:r>
          </w:del>
        </w:p>
        <w:p w14:paraId="0680788B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344" w:author="user" w:date="2020-02-27T07:08:00Z"/>
              <w:rFonts w:ascii="Times New Roman" w:eastAsiaTheme="minorEastAsia" w:hAnsi="Times New Roman" w:cs="Times New Roman"/>
              <w:noProof/>
              <w:rPrChange w:id="345" w:author="user" w:date="2020-06-29T14:21:00Z">
                <w:rPr>
                  <w:del w:id="346" w:author="user" w:date="2020-02-27T07:08:00Z"/>
                  <w:rFonts w:eastAsiaTheme="minorEastAsia"/>
                  <w:noProof/>
                </w:rPr>
              </w:rPrChange>
            </w:rPr>
            <w:pPrChange w:id="347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48" w:author="user" w:date="2020-02-27T07:08:00Z">
            <w:r w:rsidRPr="004F1E35" w:rsidDel="00740F8C">
              <w:rPr>
                <w:rFonts w:ascii="Times New Roman" w:hAnsi="Times New Roman" w:cs="Times New Roman"/>
                <w:rPrChange w:id="349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edit event’s details: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50" w:author="user" w:date="2020-06-29T14:21:00Z">
                  <w:rPr>
                    <w:noProof/>
                    <w:webHidden/>
                  </w:rPr>
                </w:rPrChange>
              </w:rPr>
              <w:tab/>
              <w:delText>16</w:delText>
            </w:r>
          </w:del>
        </w:p>
        <w:p w14:paraId="099D32DB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351" w:author="user" w:date="2020-02-27T07:08:00Z"/>
              <w:rFonts w:ascii="Times New Roman" w:eastAsiaTheme="minorEastAsia" w:hAnsi="Times New Roman" w:cs="Times New Roman"/>
              <w:noProof/>
              <w:rPrChange w:id="352" w:author="user" w:date="2020-06-29T14:21:00Z">
                <w:rPr>
                  <w:del w:id="353" w:author="user" w:date="2020-02-27T07:08:00Z"/>
                  <w:rFonts w:eastAsiaTheme="minorEastAsia"/>
                  <w:noProof/>
                </w:rPr>
              </w:rPrChange>
            </w:rPr>
            <w:pPrChange w:id="354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55" w:author="user" w:date="2020-02-27T07:08:00Z">
            <w:r w:rsidRPr="004F1E35" w:rsidDel="00740F8C">
              <w:rPr>
                <w:rFonts w:ascii="Times New Roman" w:hAnsi="Times New Roman" w:cs="Times New Roman"/>
                <w:rPrChange w:id="356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delete event: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57" w:author="user" w:date="2020-06-29T14:21:00Z">
                  <w:rPr>
                    <w:noProof/>
                    <w:webHidden/>
                  </w:rPr>
                </w:rPrChange>
              </w:rPr>
              <w:tab/>
              <w:delText>18</w:delText>
            </w:r>
          </w:del>
        </w:p>
        <w:p w14:paraId="6EB4C489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358" w:author="user" w:date="2020-02-27T07:08:00Z"/>
              <w:rFonts w:ascii="Times New Roman" w:eastAsiaTheme="minorEastAsia" w:hAnsi="Times New Roman" w:cs="Times New Roman"/>
              <w:noProof/>
              <w:rPrChange w:id="359" w:author="user" w:date="2020-06-29T14:21:00Z">
                <w:rPr>
                  <w:del w:id="360" w:author="user" w:date="2020-02-27T07:08:00Z"/>
                  <w:rFonts w:eastAsiaTheme="minorEastAsia"/>
                  <w:noProof/>
                </w:rPr>
              </w:rPrChange>
            </w:rPr>
            <w:pPrChange w:id="361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62" w:author="user" w:date="2020-02-27T07:08:00Z">
            <w:r w:rsidRPr="004F1E35" w:rsidDel="00740F8C">
              <w:rPr>
                <w:rFonts w:ascii="Times New Roman" w:hAnsi="Times New Roman" w:cs="Times New Roman"/>
                <w:rPrChange w:id="363" w:author="user" w:date="2020-06-29T14:21:00Z">
                  <w:rPr>
                    <w:rStyle w:val="Hyperlink"/>
                    <w:noProof/>
                  </w:rPr>
                </w:rPrChange>
              </w:rPr>
              <w:delText>Students: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64" w:author="user" w:date="2020-06-29T14:21:00Z">
                  <w:rPr>
                    <w:noProof/>
                    <w:webHidden/>
                  </w:rPr>
                </w:rPrChange>
              </w:rPr>
              <w:tab/>
              <w:delText>19</w:delText>
            </w:r>
          </w:del>
        </w:p>
        <w:p w14:paraId="27E4B8D4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65" w:author="user" w:date="2020-02-27T07:08:00Z"/>
              <w:rFonts w:ascii="Times New Roman" w:eastAsiaTheme="minorEastAsia" w:hAnsi="Times New Roman" w:cs="Times New Roman"/>
              <w:noProof/>
              <w:rPrChange w:id="366" w:author="user" w:date="2020-06-29T14:21:00Z">
                <w:rPr>
                  <w:del w:id="367" w:author="user" w:date="2020-02-27T07:08:00Z"/>
                  <w:rFonts w:eastAsiaTheme="minorEastAsia"/>
                  <w:noProof/>
                </w:rPr>
              </w:rPrChange>
            </w:rPr>
            <w:pPrChange w:id="368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69" w:author="user" w:date="2020-02-27T07:08:00Z">
            <w:r w:rsidRPr="004F1E35" w:rsidDel="00740F8C">
              <w:rPr>
                <w:rFonts w:ascii="Times New Roman" w:hAnsi="Times New Roman" w:cs="Times New Roman"/>
                <w:rPrChange w:id="370" w:author="user" w:date="2020-06-29T14:21:00Z">
                  <w:rPr>
                    <w:rStyle w:val="Hyperlink"/>
                    <w:noProof/>
                  </w:rPr>
                </w:rPrChange>
              </w:rPr>
              <w:delText>Edit Student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71" w:author="user" w:date="2020-06-29T14:21:00Z">
                  <w:rPr>
                    <w:noProof/>
                    <w:webHidden/>
                  </w:rPr>
                </w:rPrChange>
              </w:rPr>
              <w:tab/>
              <w:delText>20</w:delText>
            </w:r>
          </w:del>
        </w:p>
        <w:p w14:paraId="0C9356A4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372" w:author="user" w:date="2020-02-27T07:08:00Z"/>
              <w:rFonts w:ascii="Times New Roman" w:eastAsiaTheme="minorEastAsia" w:hAnsi="Times New Roman" w:cs="Times New Roman"/>
              <w:noProof/>
              <w:rPrChange w:id="373" w:author="user" w:date="2020-06-29T14:21:00Z">
                <w:rPr>
                  <w:del w:id="374" w:author="user" w:date="2020-02-27T07:08:00Z"/>
                  <w:rFonts w:eastAsiaTheme="minorEastAsia"/>
                  <w:noProof/>
                </w:rPr>
              </w:rPrChange>
            </w:rPr>
            <w:pPrChange w:id="375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76" w:author="user" w:date="2020-02-27T07:08:00Z">
            <w:r w:rsidRPr="004F1E35" w:rsidDel="00740F8C">
              <w:rPr>
                <w:rFonts w:ascii="Times New Roman" w:hAnsi="Times New Roman" w:cs="Times New Roman"/>
                <w:rPrChange w:id="377" w:author="user" w:date="2020-06-29T14:21:00Z">
                  <w:rPr>
                    <w:rStyle w:val="Hyperlink"/>
                    <w:noProof/>
                  </w:rPr>
                </w:rPrChange>
              </w:rPr>
              <w:delText>Organizations: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78" w:author="user" w:date="2020-06-29T14:21:00Z">
                  <w:rPr>
                    <w:noProof/>
                    <w:webHidden/>
                  </w:rPr>
                </w:rPrChange>
              </w:rPr>
              <w:tab/>
              <w:delText>22</w:delText>
            </w:r>
          </w:del>
        </w:p>
        <w:p w14:paraId="0B6F78D8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79" w:author="user" w:date="2020-02-27T07:08:00Z"/>
              <w:rFonts w:ascii="Times New Roman" w:eastAsiaTheme="minorEastAsia" w:hAnsi="Times New Roman" w:cs="Times New Roman"/>
              <w:noProof/>
              <w:rPrChange w:id="380" w:author="user" w:date="2020-06-29T14:21:00Z">
                <w:rPr>
                  <w:del w:id="381" w:author="user" w:date="2020-02-27T07:08:00Z"/>
                  <w:rFonts w:eastAsiaTheme="minorEastAsia"/>
                  <w:noProof/>
                </w:rPr>
              </w:rPrChange>
            </w:rPr>
            <w:pPrChange w:id="382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83" w:author="user" w:date="2020-02-27T07:08:00Z">
            <w:r w:rsidRPr="004F1E35" w:rsidDel="00740F8C">
              <w:rPr>
                <w:rFonts w:ascii="Times New Roman" w:hAnsi="Times New Roman" w:cs="Times New Roman"/>
                <w:rPrChange w:id="384" w:author="user" w:date="2020-06-29T14:21:00Z">
                  <w:rPr>
                    <w:rStyle w:val="Hyperlink"/>
                    <w:noProof/>
                  </w:rPr>
                </w:rPrChange>
              </w:rPr>
              <w:delText>Organization Approvals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85" w:author="user" w:date="2020-06-29T14:21:00Z">
                  <w:rPr>
                    <w:noProof/>
                    <w:webHidden/>
                  </w:rPr>
                </w:rPrChange>
              </w:rPr>
              <w:tab/>
              <w:delText>22</w:delText>
            </w:r>
          </w:del>
        </w:p>
        <w:p w14:paraId="4E7BB0D6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86" w:author="user" w:date="2020-02-27T07:08:00Z"/>
              <w:rFonts w:ascii="Times New Roman" w:eastAsiaTheme="minorEastAsia" w:hAnsi="Times New Roman" w:cs="Times New Roman"/>
              <w:noProof/>
              <w:rPrChange w:id="387" w:author="user" w:date="2020-06-29T14:21:00Z">
                <w:rPr>
                  <w:del w:id="388" w:author="user" w:date="2020-02-27T07:08:00Z"/>
                  <w:rFonts w:eastAsiaTheme="minorEastAsia"/>
                  <w:noProof/>
                </w:rPr>
              </w:rPrChange>
            </w:rPr>
            <w:pPrChange w:id="389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90" w:author="user" w:date="2020-02-27T07:08:00Z">
            <w:r w:rsidRPr="004F1E35" w:rsidDel="00740F8C">
              <w:rPr>
                <w:rFonts w:ascii="Times New Roman" w:hAnsi="Times New Roman" w:cs="Times New Roman"/>
                <w:rPrChange w:id="391" w:author="user" w:date="2020-06-29T14:21:00Z">
                  <w:rPr>
                    <w:rStyle w:val="Hyperlink"/>
                    <w:noProof/>
                  </w:rPr>
                </w:rPrChange>
              </w:rPr>
              <w:delText>Approved Organizations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92" w:author="user" w:date="2020-06-29T14:21:00Z">
                  <w:rPr>
                    <w:noProof/>
                    <w:webHidden/>
                  </w:rPr>
                </w:rPrChange>
              </w:rPr>
              <w:tab/>
              <w:delText>24</w:delText>
            </w:r>
          </w:del>
        </w:p>
        <w:p w14:paraId="7A3BEEAF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393" w:author="user" w:date="2020-02-27T07:08:00Z"/>
              <w:rFonts w:ascii="Times New Roman" w:eastAsiaTheme="minorEastAsia" w:hAnsi="Times New Roman" w:cs="Times New Roman"/>
              <w:noProof/>
              <w:rPrChange w:id="394" w:author="user" w:date="2020-06-29T14:21:00Z">
                <w:rPr>
                  <w:del w:id="395" w:author="user" w:date="2020-02-27T07:08:00Z"/>
                  <w:rFonts w:eastAsiaTheme="minorEastAsia"/>
                  <w:noProof/>
                </w:rPr>
              </w:rPrChange>
            </w:rPr>
            <w:pPrChange w:id="396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397" w:author="user" w:date="2020-02-27T07:08:00Z">
            <w:r w:rsidRPr="004F1E35" w:rsidDel="00740F8C">
              <w:rPr>
                <w:rFonts w:ascii="Times New Roman" w:hAnsi="Times New Roman" w:cs="Times New Roman"/>
                <w:rPrChange w:id="398" w:author="user" w:date="2020-06-29T14:21:00Z">
                  <w:rPr>
                    <w:rStyle w:val="Hyperlink"/>
                    <w:noProof/>
                  </w:rPr>
                </w:rPrChange>
              </w:rPr>
              <w:delText>Opportunities Approvals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399" w:author="user" w:date="2020-06-29T14:21:00Z">
                  <w:rPr>
                    <w:noProof/>
                    <w:webHidden/>
                  </w:rPr>
                </w:rPrChange>
              </w:rPr>
              <w:tab/>
              <w:delText>25</w:delText>
            </w:r>
          </w:del>
        </w:p>
        <w:p w14:paraId="6840B3D2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00" w:author="user" w:date="2020-02-27T07:08:00Z"/>
              <w:rFonts w:ascii="Times New Roman" w:eastAsiaTheme="minorEastAsia" w:hAnsi="Times New Roman" w:cs="Times New Roman"/>
              <w:noProof/>
              <w:rPrChange w:id="401" w:author="user" w:date="2020-06-29T14:21:00Z">
                <w:rPr>
                  <w:del w:id="402" w:author="user" w:date="2020-02-27T07:08:00Z"/>
                  <w:rFonts w:eastAsiaTheme="minorEastAsia"/>
                  <w:noProof/>
                </w:rPr>
              </w:rPrChange>
            </w:rPr>
            <w:pPrChange w:id="403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04" w:author="user" w:date="2020-02-27T07:08:00Z">
            <w:r w:rsidRPr="004F1E35" w:rsidDel="00740F8C">
              <w:rPr>
                <w:rFonts w:ascii="Times New Roman" w:hAnsi="Times New Roman" w:cs="Times New Roman"/>
                <w:rPrChange w:id="405" w:author="user" w:date="2020-06-29T14:21:00Z">
                  <w:rPr>
                    <w:rStyle w:val="Hyperlink"/>
                    <w:noProof/>
                  </w:rPr>
                </w:rPrChange>
              </w:rPr>
              <w:delText>Approved Opportunities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06" w:author="user" w:date="2020-06-29T14:21:00Z">
                  <w:rPr>
                    <w:noProof/>
                    <w:webHidden/>
                  </w:rPr>
                </w:rPrChange>
              </w:rPr>
              <w:tab/>
              <w:delText>29</w:delText>
            </w:r>
          </w:del>
        </w:p>
        <w:p w14:paraId="153F700F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07" w:author="user" w:date="2020-02-27T07:08:00Z"/>
              <w:rFonts w:ascii="Times New Roman" w:eastAsiaTheme="minorEastAsia" w:hAnsi="Times New Roman" w:cs="Times New Roman"/>
              <w:noProof/>
              <w:rPrChange w:id="408" w:author="user" w:date="2020-06-29T14:21:00Z">
                <w:rPr>
                  <w:del w:id="409" w:author="user" w:date="2020-02-27T07:08:00Z"/>
                  <w:rFonts w:eastAsiaTheme="minorEastAsia"/>
                  <w:noProof/>
                </w:rPr>
              </w:rPrChange>
            </w:rPr>
            <w:pPrChange w:id="410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11" w:author="user" w:date="2020-02-27T07:08:00Z">
            <w:r w:rsidRPr="004F1E35" w:rsidDel="00740F8C">
              <w:rPr>
                <w:rFonts w:ascii="Times New Roman" w:hAnsi="Times New Roman" w:cs="Times New Roman"/>
                <w:rPrChange w:id="412" w:author="user" w:date="2020-06-29T14:21:00Z">
                  <w:rPr>
                    <w:rStyle w:val="Hyperlink"/>
                    <w:noProof/>
                  </w:rPr>
                </w:rPrChange>
              </w:rPr>
              <w:delText>Rejected Opportunities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13" w:author="user" w:date="2020-06-29T14:21:00Z">
                  <w:rPr>
                    <w:noProof/>
                    <w:webHidden/>
                  </w:rPr>
                </w:rPrChange>
              </w:rPr>
              <w:tab/>
              <w:delText>30</w:delText>
            </w:r>
          </w:del>
        </w:p>
        <w:p w14:paraId="3DBAB116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14" w:author="user" w:date="2020-02-27T07:08:00Z"/>
              <w:rFonts w:ascii="Times New Roman" w:eastAsiaTheme="minorEastAsia" w:hAnsi="Times New Roman" w:cs="Times New Roman"/>
              <w:noProof/>
              <w:rPrChange w:id="415" w:author="user" w:date="2020-06-29T14:21:00Z">
                <w:rPr>
                  <w:del w:id="416" w:author="user" w:date="2020-02-27T07:08:00Z"/>
                  <w:rFonts w:eastAsiaTheme="minorEastAsia"/>
                  <w:noProof/>
                </w:rPr>
              </w:rPrChange>
            </w:rPr>
            <w:pPrChange w:id="417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18" w:author="user" w:date="2020-02-27T07:08:00Z">
            <w:r w:rsidRPr="004F1E35" w:rsidDel="00740F8C">
              <w:rPr>
                <w:rFonts w:ascii="Times New Roman" w:hAnsi="Times New Roman" w:cs="Times New Roman"/>
                <w:rPrChange w:id="419" w:author="user" w:date="2020-06-29T14:21:00Z">
                  <w:rPr>
                    <w:rStyle w:val="Hyperlink"/>
                    <w:noProof/>
                  </w:rPr>
                </w:rPrChange>
              </w:rPr>
              <w:delText>Rejected Organizations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20" w:author="user" w:date="2020-06-29T14:21:00Z">
                  <w:rPr>
                    <w:noProof/>
                    <w:webHidden/>
                  </w:rPr>
                </w:rPrChange>
              </w:rPr>
              <w:tab/>
              <w:delText>31</w:delText>
            </w:r>
          </w:del>
        </w:p>
        <w:p w14:paraId="3E287754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421" w:author="user" w:date="2020-02-27T07:08:00Z"/>
              <w:rFonts w:ascii="Times New Roman" w:eastAsiaTheme="minorEastAsia" w:hAnsi="Times New Roman" w:cs="Times New Roman"/>
              <w:noProof/>
              <w:rPrChange w:id="422" w:author="user" w:date="2020-06-29T14:21:00Z">
                <w:rPr>
                  <w:del w:id="423" w:author="user" w:date="2020-02-27T07:08:00Z"/>
                  <w:rFonts w:eastAsiaTheme="minorEastAsia"/>
                  <w:noProof/>
                </w:rPr>
              </w:rPrChange>
            </w:rPr>
            <w:pPrChange w:id="424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425" w:author="user" w:date="2020-02-27T07:08:00Z">
            <w:r w:rsidRPr="004F1E35" w:rsidDel="00740F8C">
              <w:rPr>
                <w:rFonts w:ascii="Times New Roman" w:hAnsi="Times New Roman" w:cs="Times New Roman"/>
                <w:rPrChange w:id="426" w:author="user" w:date="2020-06-29T14:21:00Z">
                  <w:rPr>
                    <w:rStyle w:val="Hyperlink"/>
                    <w:noProof/>
                  </w:rPr>
                </w:rPrChange>
              </w:rPr>
              <w:delText>Organization Opportunities: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27" w:author="user" w:date="2020-06-29T14:21:00Z">
                  <w:rPr>
                    <w:noProof/>
                    <w:webHidden/>
                  </w:rPr>
                </w:rPrChange>
              </w:rPr>
              <w:tab/>
              <w:delText>32</w:delText>
            </w:r>
          </w:del>
        </w:p>
        <w:p w14:paraId="31769F4B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28" w:author="user" w:date="2020-02-27T07:08:00Z"/>
              <w:rFonts w:ascii="Times New Roman" w:eastAsiaTheme="minorEastAsia" w:hAnsi="Times New Roman" w:cs="Times New Roman"/>
              <w:noProof/>
              <w:rPrChange w:id="429" w:author="user" w:date="2020-06-29T14:21:00Z">
                <w:rPr>
                  <w:del w:id="430" w:author="user" w:date="2020-02-27T07:08:00Z"/>
                  <w:rFonts w:eastAsiaTheme="minorEastAsia"/>
                  <w:noProof/>
                </w:rPr>
              </w:rPrChange>
            </w:rPr>
            <w:pPrChange w:id="431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32" w:author="user" w:date="2020-02-27T07:08:00Z">
            <w:r w:rsidRPr="004F1E35" w:rsidDel="00740F8C">
              <w:rPr>
                <w:rFonts w:ascii="Times New Roman" w:hAnsi="Times New Roman" w:cs="Times New Roman"/>
                <w:rPrChange w:id="433" w:author="user" w:date="2020-06-29T14:21:00Z">
                  <w:rPr>
                    <w:rStyle w:val="Hyperlink"/>
                    <w:noProof/>
                  </w:rPr>
                </w:rPrChange>
              </w:rPr>
              <w:delText>Opportunities Approvals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34" w:author="user" w:date="2020-06-29T14:21:00Z">
                  <w:rPr>
                    <w:noProof/>
                    <w:webHidden/>
                  </w:rPr>
                </w:rPrChange>
              </w:rPr>
              <w:tab/>
              <w:delText>32</w:delText>
            </w:r>
          </w:del>
        </w:p>
        <w:p w14:paraId="2EC9C88E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35" w:author="user" w:date="2020-02-27T07:08:00Z"/>
              <w:rFonts w:ascii="Times New Roman" w:eastAsiaTheme="minorEastAsia" w:hAnsi="Times New Roman" w:cs="Times New Roman"/>
              <w:noProof/>
              <w:rPrChange w:id="436" w:author="user" w:date="2020-06-29T14:21:00Z">
                <w:rPr>
                  <w:del w:id="437" w:author="user" w:date="2020-02-27T07:08:00Z"/>
                  <w:rFonts w:eastAsiaTheme="minorEastAsia"/>
                  <w:noProof/>
                </w:rPr>
              </w:rPrChange>
            </w:rPr>
            <w:pPrChange w:id="438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39" w:author="user" w:date="2020-02-27T07:08:00Z">
            <w:r w:rsidRPr="004F1E35" w:rsidDel="00740F8C">
              <w:rPr>
                <w:rFonts w:ascii="Times New Roman" w:hAnsi="Times New Roman" w:cs="Times New Roman"/>
                <w:rPrChange w:id="440" w:author="user" w:date="2020-06-29T14:21:00Z">
                  <w:rPr>
                    <w:rStyle w:val="Hyperlink"/>
                    <w:noProof/>
                  </w:rPr>
                </w:rPrChange>
              </w:rPr>
              <w:delText>Approved Opportunities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41" w:author="user" w:date="2020-06-29T14:21:00Z">
                  <w:rPr>
                    <w:noProof/>
                    <w:webHidden/>
                  </w:rPr>
                </w:rPrChange>
              </w:rPr>
              <w:tab/>
              <w:delText>35</w:delText>
            </w:r>
          </w:del>
        </w:p>
        <w:p w14:paraId="0E1FADEE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42" w:author="user" w:date="2020-02-27T07:08:00Z"/>
              <w:rFonts w:ascii="Times New Roman" w:eastAsiaTheme="minorEastAsia" w:hAnsi="Times New Roman" w:cs="Times New Roman"/>
              <w:noProof/>
              <w:rPrChange w:id="443" w:author="user" w:date="2020-06-29T14:21:00Z">
                <w:rPr>
                  <w:del w:id="444" w:author="user" w:date="2020-02-27T07:08:00Z"/>
                  <w:rFonts w:eastAsiaTheme="minorEastAsia"/>
                  <w:noProof/>
                </w:rPr>
              </w:rPrChange>
            </w:rPr>
            <w:pPrChange w:id="445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46" w:author="user" w:date="2020-02-27T07:08:00Z">
            <w:r w:rsidRPr="004F1E35" w:rsidDel="00740F8C">
              <w:rPr>
                <w:rFonts w:ascii="Times New Roman" w:hAnsi="Times New Roman" w:cs="Times New Roman"/>
                <w:rPrChange w:id="447" w:author="user" w:date="2020-06-29T14:21:00Z">
                  <w:rPr>
                    <w:rStyle w:val="Hyperlink"/>
                    <w:noProof/>
                  </w:rPr>
                </w:rPrChange>
              </w:rPr>
              <w:delText>Rejected Opportunities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48" w:author="user" w:date="2020-06-29T14:21:00Z">
                  <w:rPr>
                    <w:noProof/>
                    <w:webHidden/>
                  </w:rPr>
                </w:rPrChange>
              </w:rPr>
              <w:tab/>
              <w:delText>36</w:delText>
            </w:r>
          </w:del>
        </w:p>
        <w:p w14:paraId="70603BBB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449" w:author="user" w:date="2020-02-27T07:08:00Z"/>
              <w:rFonts w:ascii="Times New Roman" w:eastAsiaTheme="minorEastAsia" w:hAnsi="Times New Roman" w:cs="Times New Roman"/>
              <w:noProof/>
              <w:rPrChange w:id="450" w:author="user" w:date="2020-06-29T14:21:00Z">
                <w:rPr>
                  <w:del w:id="451" w:author="user" w:date="2020-02-27T07:08:00Z"/>
                  <w:rFonts w:eastAsiaTheme="minorEastAsia"/>
                  <w:noProof/>
                </w:rPr>
              </w:rPrChange>
            </w:rPr>
            <w:pPrChange w:id="452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453" w:author="user" w:date="2020-02-27T07:08:00Z">
            <w:r w:rsidRPr="004F1E35" w:rsidDel="00740F8C">
              <w:rPr>
                <w:rFonts w:ascii="Times New Roman" w:hAnsi="Times New Roman" w:cs="Times New Roman"/>
                <w:rPrChange w:id="454" w:author="user" w:date="2020-06-29T14:21:00Z">
                  <w:rPr>
                    <w:rStyle w:val="Hyperlink"/>
                    <w:noProof/>
                  </w:rPr>
                </w:rPrChange>
              </w:rPr>
              <w:delText>Hall Pass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55" w:author="user" w:date="2020-06-29T14:21:00Z">
                  <w:rPr>
                    <w:noProof/>
                    <w:webHidden/>
                  </w:rPr>
                </w:rPrChange>
              </w:rPr>
              <w:tab/>
              <w:delText>37</w:delText>
            </w:r>
          </w:del>
        </w:p>
        <w:p w14:paraId="36E05E95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56" w:author="user" w:date="2020-02-27T07:08:00Z"/>
              <w:rFonts w:ascii="Times New Roman" w:eastAsiaTheme="minorEastAsia" w:hAnsi="Times New Roman" w:cs="Times New Roman"/>
              <w:noProof/>
              <w:rPrChange w:id="457" w:author="user" w:date="2020-06-29T14:21:00Z">
                <w:rPr>
                  <w:del w:id="458" w:author="user" w:date="2020-02-27T07:08:00Z"/>
                  <w:rFonts w:eastAsiaTheme="minorEastAsia"/>
                  <w:noProof/>
                </w:rPr>
              </w:rPrChange>
            </w:rPr>
            <w:pPrChange w:id="459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60" w:author="user" w:date="2020-02-27T07:08:00Z">
            <w:r w:rsidRPr="004F1E35" w:rsidDel="00740F8C">
              <w:rPr>
                <w:rFonts w:ascii="Times New Roman" w:hAnsi="Times New Roman" w:cs="Times New Roman"/>
                <w:rPrChange w:id="461" w:author="user" w:date="2020-06-29T14:21:00Z">
                  <w:rPr>
                    <w:rStyle w:val="Hyperlink"/>
                    <w:noProof/>
                  </w:rPr>
                </w:rPrChange>
              </w:rPr>
              <w:delText>Published Hall Passes tab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62" w:author="user" w:date="2020-06-29T14:21:00Z">
                  <w:rPr>
                    <w:noProof/>
                    <w:webHidden/>
                  </w:rPr>
                </w:rPrChange>
              </w:rPr>
              <w:tab/>
              <w:delText>37</w:delText>
            </w:r>
          </w:del>
        </w:p>
        <w:p w14:paraId="58995876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63" w:author="user" w:date="2020-02-27T07:08:00Z"/>
              <w:rFonts w:ascii="Times New Roman" w:eastAsiaTheme="minorEastAsia" w:hAnsi="Times New Roman" w:cs="Times New Roman"/>
              <w:noProof/>
              <w:rPrChange w:id="464" w:author="user" w:date="2020-06-29T14:21:00Z">
                <w:rPr>
                  <w:del w:id="465" w:author="user" w:date="2020-02-27T07:08:00Z"/>
                  <w:rFonts w:eastAsiaTheme="minorEastAsia"/>
                  <w:noProof/>
                </w:rPr>
              </w:rPrChange>
            </w:rPr>
            <w:pPrChange w:id="466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67" w:author="user" w:date="2020-02-27T07:08:00Z">
            <w:r w:rsidRPr="004F1E35" w:rsidDel="00740F8C">
              <w:rPr>
                <w:rFonts w:ascii="Times New Roman" w:hAnsi="Times New Roman" w:cs="Times New Roman"/>
                <w:rPrChange w:id="468" w:author="user" w:date="2020-06-29T14:21:00Z">
                  <w:rPr>
                    <w:rStyle w:val="Hyperlink"/>
                    <w:noProof/>
                  </w:rPr>
                </w:rPrChange>
              </w:rPr>
              <w:delText xml:space="preserve">Hall Pass Requests </w:delText>
            </w:r>
            <w:r w:rsidRPr="004F1E35" w:rsidDel="00740F8C">
              <w:rPr>
                <w:rFonts w:ascii="Times New Roman" w:hAnsi="Times New Roman" w:cs="Times New Roman"/>
                <w:rPrChange w:id="469" w:author="user" w:date="2020-06-29T14:21:00Z">
                  <w:rPr>
                    <w:rStyle w:val="Hyperlink"/>
                    <w:bCs/>
                    <w:noProof/>
                  </w:rPr>
                </w:rPrChange>
              </w:rPr>
              <w:delText>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70" w:author="user" w:date="2020-06-29T14:21:00Z">
                  <w:rPr>
                    <w:noProof/>
                    <w:webHidden/>
                  </w:rPr>
                </w:rPrChange>
              </w:rPr>
              <w:tab/>
              <w:delText>38</w:delText>
            </w:r>
          </w:del>
        </w:p>
        <w:p w14:paraId="0DE39B02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71" w:author="user" w:date="2020-02-27T07:08:00Z"/>
              <w:rFonts w:ascii="Times New Roman" w:eastAsiaTheme="minorEastAsia" w:hAnsi="Times New Roman" w:cs="Times New Roman"/>
              <w:noProof/>
              <w:rPrChange w:id="472" w:author="user" w:date="2020-06-29T14:21:00Z">
                <w:rPr>
                  <w:del w:id="473" w:author="user" w:date="2020-02-27T07:08:00Z"/>
                  <w:rFonts w:eastAsiaTheme="minorEastAsia"/>
                  <w:noProof/>
                </w:rPr>
              </w:rPrChange>
            </w:rPr>
            <w:pPrChange w:id="474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75" w:author="user" w:date="2020-02-27T07:08:00Z">
            <w:r w:rsidRPr="004F1E35" w:rsidDel="00740F8C">
              <w:rPr>
                <w:rFonts w:ascii="Times New Roman" w:hAnsi="Times New Roman" w:cs="Times New Roman"/>
                <w:rPrChange w:id="476" w:author="user" w:date="2020-06-29T14:21:00Z">
                  <w:rPr>
                    <w:rStyle w:val="Hyperlink"/>
                    <w:noProof/>
                  </w:rPr>
                </w:rPrChange>
              </w:rPr>
              <w:delText>To creating a New Hall Pass: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77" w:author="user" w:date="2020-06-29T14:21:00Z">
                  <w:rPr>
                    <w:noProof/>
                    <w:webHidden/>
                  </w:rPr>
                </w:rPrChange>
              </w:rPr>
              <w:tab/>
              <w:delText>38</w:delText>
            </w:r>
          </w:del>
        </w:p>
        <w:p w14:paraId="6FBE6408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478" w:author="user" w:date="2020-02-27T07:08:00Z"/>
              <w:rFonts w:ascii="Times New Roman" w:eastAsiaTheme="minorEastAsia" w:hAnsi="Times New Roman" w:cs="Times New Roman"/>
              <w:noProof/>
              <w:rPrChange w:id="479" w:author="user" w:date="2020-06-29T14:21:00Z">
                <w:rPr>
                  <w:del w:id="480" w:author="user" w:date="2020-02-27T07:08:00Z"/>
                  <w:rFonts w:eastAsiaTheme="minorEastAsia"/>
                  <w:noProof/>
                </w:rPr>
              </w:rPrChange>
            </w:rPr>
            <w:pPrChange w:id="481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482" w:author="user" w:date="2020-02-27T07:08:00Z">
            <w:r w:rsidRPr="004F1E35" w:rsidDel="00740F8C">
              <w:rPr>
                <w:rFonts w:ascii="Times New Roman" w:hAnsi="Times New Roman" w:cs="Times New Roman"/>
                <w:rPrChange w:id="483" w:author="user" w:date="2020-06-29T14:21:00Z">
                  <w:rPr>
                    <w:rStyle w:val="Hyperlink"/>
                    <w:noProof/>
                  </w:rPr>
                </w:rPrChange>
              </w:rPr>
              <w:delText>Rewards: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84" w:author="user" w:date="2020-06-29T14:21:00Z">
                  <w:rPr>
                    <w:noProof/>
                    <w:webHidden/>
                  </w:rPr>
                </w:rPrChange>
              </w:rPr>
              <w:tab/>
              <w:delText>40</w:delText>
            </w:r>
          </w:del>
        </w:p>
        <w:p w14:paraId="76106B9B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85" w:author="user" w:date="2020-02-27T07:08:00Z"/>
              <w:rFonts w:ascii="Times New Roman" w:eastAsiaTheme="minorEastAsia" w:hAnsi="Times New Roman" w:cs="Times New Roman"/>
              <w:noProof/>
              <w:rPrChange w:id="486" w:author="user" w:date="2020-06-29T14:21:00Z">
                <w:rPr>
                  <w:del w:id="487" w:author="user" w:date="2020-02-27T07:08:00Z"/>
                  <w:rFonts w:eastAsiaTheme="minorEastAsia"/>
                  <w:noProof/>
                </w:rPr>
              </w:rPrChange>
            </w:rPr>
            <w:pPrChange w:id="488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489" w:author="user" w:date="2020-02-27T07:08:00Z">
            <w:r w:rsidRPr="004F1E35" w:rsidDel="00740F8C">
              <w:rPr>
                <w:rFonts w:ascii="Times New Roman" w:hAnsi="Times New Roman" w:cs="Times New Roman"/>
                <w:rPrChange w:id="490" w:author="user" w:date="2020-06-29T14:21:00Z">
                  <w:rPr>
                    <w:rStyle w:val="Hyperlink"/>
                    <w:noProof/>
                  </w:rPr>
                </w:rPrChange>
              </w:rPr>
              <w:delText>Available Rewards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91" w:author="user" w:date="2020-06-29T14:21:00Z">
                  <w:rPr>
                    <w:noProof/>
                    <w:webHidden/>
                  </w:rPr>
                </w:rPrChange>
              </w:rPr>
              <w:tab/>
              <w:delText>40</w:delText>
            </w:r>
          </w:del>
        </w:p>
        <w:p w14:paraId="6EFD1E4E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492" w:author="user" w:date="2020-02-27T07:08:00Z"/>
              <w:rFonts w:ascii="Times New Roman" w:eastAsiaTheme="minorEastAsia" w:hAnsi="Times New Roman" w:cs="Times New Roman"/>
              <w:noProof/>
              <w:rPrChange w:id="493" w:author="user" w:date="2020-06-29T14:21:00Z">
                <w:rPr>
                  <w:del w:id="494" w:author="user" w:date="2020-02-27T07:08:00Z"/>
                  <w:rFonts w:eastAsiaTheme="minorEastAsia"/>
                  <w:noProof/>
                </w:rPr>
              </w:rPrChange>
            </w:rPr>
            <w:pPrChange w:id="495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496" w:author="user" w:date="2020-02-27T07:08:00Z">
            <w:r w:rsidRPr="004F1E35" w:rsidDel="00740F8C">
              <w:rPr>
                <w:rFonts w:ascii="Times New Roman" w:hAnsi="Times New Roman" w:cs="Times New Roman"/>
                <w:rPrChange w:id="497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edit reward’s details: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498" w:author="user" w:date="2020-06-29T14:21:00Z">
                  <w:rPr>
                    <w:noProof/>
                    <w:webHidden/>
                  </w:rPr>
                </w:rPrChange>
              </w:rPr>
              <w:tab/>
              <w:delText>40</w:delText>
            </w:r>
          </w:del>
        </w:p>
        <w:p w14:paraId="7F80800E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499" w:author="user" w:date="2020-02-27T07:08:00Z"/>
              <w:rFonts w:ascii="Times New Roman" w:eastAsiaTheme="minorEastAsia" w:hAnsi="Times New Roman" w:cs="Times New Roman"/>
              <w:noProof/>
              <w:rPrChange w:id="500" w:author="user" w:date="2020-06-29T14:21:00Z">
                <w:rPr>
                  <w:del w:id="501" w:author="user" w:date="2020-02-27T07:08:00Z"/>
                  <w:rFonts w:eastAsiaTheme="minorEastAsia"/>
                  <w:noProof/>
                </w:rPr>
              </w:rPrChange>
            </w:rPr>
            <w:pPrChange w:id="502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03" w:author="user" w:date="2020-02-27T07:08:00Z">
            <w:r w:rsidRPr="004F1E35" w:rsidDel="00740F8C">
              <w:rPr>
                <w:rFonts w:ascii="Times New Roman" w:hAnsi="Times New Roman" w:cs="Times New Roman"/>
                <w:rPrChange w:id="504" w:author="user" w:date="2020-06-29T14:21:00Z">
                  <w:rPr>
                    <w:rStyle w:val="Hyperlink"/>
                    <w:noProof/>
                  </w:rPr>
                </w:rPrChange>
              </w:rPr>
              <w:delText>Assign Points Tab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05" w:author="user" w:date="2020-06-29T14:21:00Z">
                  <w:rPr>
                    <w:noProof/>
                    <w:webHidden/>
                  </w:rPr>
                </w:rPrChange>
              </w:rPr>
              <w:tab/>
              <w:delText>41</w:delText>
            </w:r>
          </w:del>
        </w:p>
        <w:p w14:paraId="7FBDA4AC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506" w:author="user" w:date="2020-02-27T07:08:00Z"/>
              <w:rFonts w:ascii="Times New Roman" w:eastAsiaTheme="minorEastAsia" w:hAnsi="Times New Roman" w:cs="Times New Roman"/>
              <w:noProof/>
              <w:rPrChange w:id="507" w:author="user" w:date="2020-06-29T14:21:00Z">
                <w:rPr>
                  <w:del w:id="508" w:author="user" w:date="2020-02-27T07:08:00Z"/>
                  <w:rFonts w:eastAsiaTheme="minorEastAsia"/>
                  <w:noProof/>
                </w:rPr>
              </w:rPrChange>
            </w:rPr>
            <w:pPrChange w:id="509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10" w:author="user" w:date="2020-02-27T07:08:00Z">
            <w:r w:rsidRPr="004F1E35" w:rsidDel="00740F8C">
              <w:rPr>
                <w:rFonts w:ascii="Times New Roman" w:hAnsi="Times New Roman" w:cs="Times New Roman"/>
                <w:rPrChange w:id="511" w:author="user" w:date="2020-06-29T14:21:00Z">
                  <w:rPr>
                    <w:rStyle w:val="Hyperlink"/>
                    <w:noProof/>
                  </w:rPr>
                </w:rPrChange>
              </w:rPr>
              <w:delText>Assign Rewards for Action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12" w:author="user" w:date="2020-06-29T14:21:00Z">
                  <w:rPr>
                    <w:noProof/>
                    <w:webHidden/>
                  </w:rPr>
                </w:rPrChange>
              </w:rPr>
              <w:tab/>
              <w:delText>43</w:delText>
            </w:r>
          </w:del>
        </w:p>
        <w:p w14:paraId="296369F9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13" w:author="user" w:date="2020-02-27T07:08:00Z"/>
              <w:rFonts w:ascii="Times New Roman" w:eastAsiaTheme="minorEastAsia" w:hAnsi="Times New Roman" w:cs="Times New Roman"/>
              <w:noProof/>
              <w:rPrChange w:id="514" w:author="user" w:date="2020-06-29T14:21:00Z">
                <w:rPr>
                  <w:del w:id="515" w:author="user" w:date="2020-02-27T07:08:00Z"/>
                  <w:rFonts w:eastAsiaTheme="minorEastAsia"/>
                  <w:noProof/>
                </w:rPr>
              </w:rPrChange>
            </w:rPr>
            <w:pPrChange w:id="516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517" w:author="user" w:date="2020-02-27T07:08:00Z">
            <w:r w:rsidRPr="004F1E35" w:rsidDel="00740F8C">
              <w:rPr>
                <w:rFonts w:ascii="Times New Roman" w:hAnsi="Times New Roman" w:cs="Times New Roman"/>
                <w:rPrChange w:id="518" w:author="user" w:date="2020-06-29T14:21:00Z">
                  <w:rPr>
                    <w:rStyle w:val="Hyperlink"/>
                    <w:noProof/>
                  </w:rPr>
                </w:rPrChange>
              </w:rPr>
              <w:delText>Reports: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19" w:author="user" w:date="2020-06-29T14:21:00Z">
                  <w:rPr>
                    <w:noProof/>
                    <w:webHidden/>
                  </w:rPr>
                </w:rPrChange>
              </w:rPr>
              <w:tab/>
              <w:delText>44</w:delText>
            </w:r>
          </w:del>
        </w:p>
        <w:p w14:paraId="65E5494D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520" w:author="user" w:date="2020-02-27T07:08:00Z"/>
              <w:rFonts w:ascii="Times New Roman" w:eastAsiaTheme="minorEastAsia" w:hAnsi="Times New Roman" w:cs="Times New Roman"/>
              <w:noProof/>
              <w:rPrChange w:id="521" w:author="user" w:date="2020-06-29T14:21:00Z">
                <w:rPr>
                  <w:del w:id="522" w:author="user" w:date="2020-02-27T07:08:00Z"/>
                  <w:rFonts w:eastAsiaTheme="minorEastAsia"/>
                  <w:noProof/>
                </w:rPr>
              </w:rPrChange>
            </w:rPr>
            <w:pPrChange w:id="523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24" w:author="user" w:date="2020-02-27T07:08:00Z">
            <w:r w:rsidRPr="004F1E35" w:rsidDel="00740F8C">
              <w:rPr>
                <w:rFonts w:ascii="Times New Roman" w:hAnsi="Times New Roman" w:cs="Times New Roman"/>
                <w:rPrChange w:id="525" w:author="user" w:date="2020-06-29T14:21:00Z">
                  <w:rPr>
                    <w:rStyle w:val="Hyperlink"/>
                    <w:noProof/>
                  </w:rPr>
                </w:rPrChange>
              </w:rPr>
              <w:delText>Suggestions Box: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26" w:author="user" w:date="2020-06-29T14:21:00Z">
                  <w:rPr>
                    <w:noProof/>
                    <w:webHidden/>
                  </w:rPr>
                </w:rPrChange>
              </w:rPr>
              <w:tab/>
              <w:delText>45</w:delText>
            </w:r>
          </w:del>
        </w:p>
        <w:p w14:paraId="2839F2A1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527" w:author="user" w:date="2020-02-27T07:08:00Z"/>
              <w:rFonts w:ascii="Times New Roman" w:eastAsiaTheme="minorEastAsia" w:hAnsi="Times New Roman" w:cs="Times New Roman"/>
              <w:noProof/>
              <w:rPrChange w:id="528" w:author="user" w:date="2020-06-29T14:21:00Z">
                <w:rPr>
                  <w:del w:id="529" w:author="user" w:date="2020-02-27T07:08:00Z"/>
                  <w:rFonts w:eastAsiaTheme="minorEastAsia"/>
                  <w:noProof/>
                </w:rPr>
              </w:rPrChange>
            </w:rPr>
            <w:pPrChange w:id="530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31" w:author="user" w:date="2020-02-27T07:08:00Z">
            <w:r w:rsidRPr="004F1E35" w:rsidDel="00740F8C">
              <w:rPr>
                <w:rFonts w:ascii="Times New Roman" w:hAnsi="Times New Roman" w:cs="Times New Roman"/>
                <w:rPrChange w:id="532" w:author="user" w:date="2020-06-29T14:21:00Z">
                  <w:rPr>
                    <w:rStyle w:val="Hyperlink"/>
                    <w:noProof/>
                  </w:rPr>
                </w:rPrChange>
              </w:rPr>
              <w:delText>Suggestion Feed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33" w:author="user" w:date="2020-06-29T14:21:00Z">
                  <w:rPr>
                    <w:noProof/>
                    <w:webHidden/>
                  </w:rPr>
                </w:rPrChange>
              </w:rPr>
              <w:tab/>
              <w:delText>45</w:delText>
            </w:r>
          </w:del>
        </w:p>
        <w:p w14:paraId="521DD44B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34" w:author="user" w:date="2020-02-27T07:08:00Z"/>
              <w:rFonts w:ascii="Times New Roman" w:eastAsiaTheme="minorEastAsia" w:hAnsi="Times New Roman" w:cs="Times New Roman"/>
              <w:noProof/>
              <w:rPrChange w:id="535" w:author="user" w:date="2020-06-29T14:21:00Z">
                <w:rPr>
                  <w:del w:id="536" w:author="user" w:date="2020-02-27T07:08:00Z"/>
                  <w:rFonts w:eastAsiaTheme="minorEastAsia"/>
                  <w:noProof/>
                </w:rPr>
              </w:rPrChange>
            </w:rPr>
            <w:pPrChange w:id="537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538" w:author="user" w:date="2020-02-27T07:08:00Z">
            <w:r w:rsidRPr="004F1E35" w:rsidDel="00740F8C">
              <w:rPr>
                <w:rFonts w:ascii="Times New Roman" w:hAnsi="Times New Roman" w:cs="Times New Roman"/>
                <w:rPrChange w:id="539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Post a comment for suggestion: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40" w:author="user" w:date="2020-06-29T14:21:00Z">
                  <w:rPr>
                    <w:noProof/>
                    <w:webHidden/>
                  </w:rPr>
                </w:rPrChange>
              </w:rPr>
              <w:tab/>
              <w:delText>47</w:delText>
            </w:r>
          </w:del>
        </w:p>
        <w:p w14:paraId="5D6617DD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41" w:author="user" w:date="2020-02-27T07:08:00Z"/>
              <w:rFonts w:ascii="Times New Roman" w:eastAsiaTheme="minorEastAsia" w:hAnsi="Times New Roman" w:cs="Times New Roman"/>
              <w:noProof/>
              <w:rPrChange w:id="542" w:author="user" w:date="2020-06-29T14:21:00Z">
                <w:rPr>
                  <w:del w:id="543" w:author="user" w:date="2020-02-27T07:08:00Z"/>
                  <w:rFonts w:eastAsiaTheme="minorEastAsia"/>
                  <w:noProof/>
                </w:rPr>
              </w:rPrChange>
            </w:rPr>
            <w:pPrChange w:id="544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545" w:author="user" w:date="2020-02-27T07:08:00Z">
            <w:r w:rsidRPr="004F1E35" w:rsidDel="00740F8C">
              <w:rPr>
                <w:rFonts w:ascii="Times New Roman" w:hAnsi="Times New Roman" w:cs="Times New Roman"/>
                <w:rPrChange w:id="546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delete suggestion: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47" w:author="user" w:date="2020-06-29T14:21:00Z">
                  <w:rPr>
                    <w:noProof/>
                    <w:webHidden/>
                  </w:rPr>
                </w:rPrChange>
              </w:rPr>
              <w:tab/>
              <w:delText>47</w:delText>
            </w:r>
          </w:del>
        </w:p>
        <w:p w14:paraId="30AE523A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548" w:author="user" w:date="2020-02-27T07:08:00Z"/>
              <w:rFonts w:ascii="Times New Roman" w:eastAsiaTheme="minorEastAsia" w:hAnsi="Times New Roman" w:cs="Times New Roman"/>
              <w:noProof/>
              <w:rPrChange w:id="549" w:author="user" w:date="2020-06-29T14:21:00Z">
                <w:rPr>
                  <w:del w:id="550" w:author="user" w:date="2020-02-27T07:08:00Z"/>
                  <w:rFonts w:eastAsiaTheme="minorEastAsia"/>
                  <w:noProof/>
                </w:rPr>
              </w:rPrChange>
            </w:rPr>
            <w:pPrChange w:id="551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52" w:author="user" w:date="2020-02-27T07:08:00Z">
            <w:r w:rsidRPr="004F1E35" w:rsidDel="00740F8C">
              <w:rPr>
                <w:rFonts w:ascii="Times New Roman" w:hAnsi="Times New Roman" w:cs="Times New Roman"/>
                <w:rPrChange w:id="553" w:author="user" w:date="2020-06-29T14:21:00Z">
                  <w:rPr>
                    <w:rStyle w:val="Hyperlink"/>
                    <w:noProof/>
                  </w:rPr>
                </w:rPrChange>
              </w:rPr>
              <w:delText>Approve Suggestion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54" w:author="user" w:date="2020-06-29T14:21:00Z">
                  <w:rPr>
                    <w:noProof/>
                    <w:webHidden/>
                  </w:rPr>
                </w:rPrChange>
              </w:rPr>
              <w:tab/>
              <w:delText>47</w:delText>
            </w:r>
          </w:del>
        </w:p>
        <w:p w14:paraId="2A9545DA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555" w:author="user" w:date="2020-02-27T07:08:00Z"/>
              <w:rFonts w:ascii="Times New Roman" w:eastAsiaTheme="minorEastAsia" w:hAnsi="Times New Roman" w:cs="Times New Roman"/>
              <w:noProof/>
              <w:rPrChange w:id="556" w:author="user" w:date="2020-06-29T14:21:00Z">
                <w:rPr>
                  <w:del w:id="557" w:author="user" w:date="2020-02-27T07:08:00Z"/>
                  <w:rFonts w:eastAsiaTheme="minorEastAsia"/>
                  <w:noProof/>
                </w:rPr>
              </w:rPrChange>
            </w:rPr>
            <w:pPrChange w:id="558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59" w:author="user" w:date="2020-02-27T07:08:00Z">
            <w:r w:rsidRPr="004F1E35" w:rsidDel="00740F8C">
              <w:rPr>
                <w:rFonts w:ascii="Times New Roman" w:hAnsi="Times New Roman" w:cs="Times New Roman"/>
                <w:rPrChange w:id="560" w:author="user" w:date="2020-06-29T14:21:00Z">
                  <w:rPr>
                    <w:rStyle w:val="Hyperlink"/>
                    <w:noProof/>
                  </w:rPr>
                </w:rPrChange>
              </w:rPr>
              <w:delText>Approve Comments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61" w:author="user" w:date="2020-06-29T14:21:00Z">
                  <w:rPr>
                    <w:noProof/>
                    <w:webHidden/>
                  </w:rPr>
                </w:rPrChange>
              </w:rPr>
              <w:tab/>
              <w:delText>48</w:delText>
            </w:r>
          </w:del>
        </w:p>
        <w:p w14:paraId="3BA57A50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62" w:author="user" w:date="2020-02-27T07:08:00Z"/>
              <w:rFonts w:ascii="Times New Roman" w:eastAsiaTheme="minorEastAsia" w:hAnsi="Times New Roman" w:cs="Times New Roman"/>
              <w:noProof/>
              <w:rPrChange w:id="563" w:author="user" w:date="2020-06-29T14:21:00Z">
                <w:rPr>
                  <w:del w:id="564" w:author="user" w:date="2020-02-27T07:08:00Z"/>
                  <w:rFonts w:eastAsiaTheme="minorEastAsia"/>
                  <w:noProof/>
                </w:rPr>
              </w:rPrChange>
            </w:rPr>
            <w:pPrChange w:id="565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566" w:author="user" w:date="2020-02-27T07:08:00Z">
            <w:r w:rsidRPr="004F1E35" w:rsidDel="00740F8C">
              <w:rPr>
                <w:rFonts w:ascii="Times New Roman" w:hAnsi="Times New Roman" w:cs="Times New Roman"/>
                <w:rPrChange w:id="567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delete suggestion: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68" w:author="user" w:date="2020-06-29T14:21:00Z">
                  <w:rPr>
                    <w:noProof/>
                    <w:webHidden/>
                  </w:rPr>
                </w:rPrChange>
              </w:rPr>
              <w:tab/>
              <w:delText>49</w:delText>
            </w:r>
          </w:del>
        </w:p>
        <w:p w14:paraId="565218CA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569" w:author="user" w:date="2020-02-27T07:08:00Z"/>
              <w:rFonts w:ascii="Times New Roman" w:eastAsiaTheme="minorEastAsia" w:hAnsi="Times New Roman" w:cs="Times New Roman"/>
              <w:noProof/>
              <w:rPrChange w:id="570" w:author="user" w:date="2020-06-29T14:21:00Z">
                <w:rPr>
                  <w:del w:id="571" w:author="user" w:date="2020-02-27T07:08:00Z"/>
                  <w:rFonts w:eastAsiaTheme="minorEastAsia"/>
                  <w:noProof/>
                </w:rPr>
              </w:rPrChange>
            </w:rPr>
            <w:pPrChange w:id="572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573" w:author="user" w:date="2020-02-27T07:08:00Z">
            <w:r w:rsidRPr="004F1E35" w:rsidDel="00740F8C">
              <w:rPr>
                <w:rFonts w:ascii="Times New Roman" w:hAnsi="Times New Roman" w:cs="Times New Roman"/>
                <w:rPrChange w:id="574" w:author="user" w:date="2020-06-29T14:21:00Z">
                  <w:rPr>
                    <w:rStyle w:val="Hyperlink"/>
                    <w:noProof/>
                  </w:rPr>
                </w:rPrChange>
              </w:rPr>
              <w:delText>Settings: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75" w:author="user" w:date="2020-06-29T14:21:00Z">
                  <w:rPr>
                    <w:noProof/>
                    <w:webHidden/>
                  </w:rPr>
                </w:rPrChange>
              </w:rPr>
              <w:tab/>
              <w:delText>49</w:delText>
            </w:r>
          </w:del>
        </w:p>
        <w:p w14:paraId="268DF366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76" w:author="user" w:date="2020-02-27T07:08:00Z"/>
              <w:rFonts w:ascii="Times New Roman" w:eastAsiaTheme="minorEastAsia" w:hAnsi="Times New Roman" w:cs="Times New Roman"/>
              <w:noProof/>
              <w:rPrChange w:id="577" w:author="user" w:date="2020-06-29T14:21:00Z">
                <w:rPr>
                  <w:del w:id="578" w:author="user" w:date="2020-02-27T07:08:00Z"/>
                  <w:rFonts w:eastAsiaTheme="minorEastAsia"/>
                  <w:noProof/>
                </w:rPr>
              </w:rPrChange>
            </w:rPr>
            <w:pPrChange w:id="579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580" w:author="user" w:date="2020-02-27T07:08:00Z">
            <w:r w:rsidRPr="004F1E35" w:rsidDel="00740F8C">
              <w:rPr>
                <w:rFonts w:ascii="Times New Roman" w:hAnsi="Times New Roman" w:cs="Times New Roman"/>
                <w:rPrChange w:id="581" w:author="user" w:date="2020-06-29T14:21:00Z">
                  <w:rPr>
                    <w:rStyle w:val="Hyperlink"/>
                    <w:noProof/>
                  </w:rPr>
                </w:rPrChange>
              </w:rPr>
              <w:delText>Help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82" w:author="user" w:date="2020-06-29T14:21:00Z">
                  <w:rPr>
                    <w:noProof/>
                    <w:webHidden/>
                  </w:rPr>
                </w:rPrChange>
              </w:rPr>
              <w:tab/>
              <w:delText>50</w:delText>
            </w:r>
          </w:del>
        </w:p>
        <w:p w14:paraId="2EBF46C1" w14:textId="77777777" w:rsidR="00C42750" w:rsidRPr="004F1E35" w:rsidDel="00740F8C" w:rsidRDefault="00C42750">
          <w:pPr>
            <w:pStyle w:val="TOC1"/>
            <w:tabs>
              <w:tab w:val="right" w:leader="dot" w:pos="9350"/>
            </w:tabs>
            <w:spacing w:line="240" w:lineRule="auto"/>
            <w:jc w:val="both"/>
            <w:rPr>
              <w:del w:id="583" w:author="user" w:date="2020-02-27T07:08:00Z"/>
              <w:rFonts w:ascii="Times New Roman" w:eastAsiaTheme="minorEastAsia" w:hAnsi="Times New Roman" w:cs="Times New Roman"/>
              <w:noProof/>
              <w:rPrChange w:id="584" w:author="user" w:date="2020-06-29T14:21:00Z">
                <w:rPr>
                  <w:del w:id="585" w:author="user" w:date="2020-02-27T07:08:00Z"/>
                  <w:rFonts w:eastAsiaTheme="minorEastAsia"/>
                  <w:noProof/>
                </w:rPr>
              </w:rPrChange>
            </w:rPr>
            <w:pPrChange w:id="586" w:author="user" w:date="2020-06-29T14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587" w:author="user" w:date="2020-02-27T07:08:00Z">
            <w:r w:rsidRPr="004F1E35" w:rsidDel="00740F8C">
              <w:rPr>
                <w:rFonts w:ascii="Times New Roman" w:hAnsi="Times New Roman" w:cs="Times New Roman"/>
                <w:rPrChange w:id="588" w:author="user" w:date="2020-06-29T14:21:00Z">
                  <w:rPr>
                    <w:rStyle w:val="Hyperlink"/>
                    <w:noProof/>
                  </w:rPr>
                </w:rPrChange>
              </w:rPr>
              <w:delText>2. Organization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89" w:author="user" w:date="2020-06-29T14:21:00Z">
                  <w:rPr>
                    <w:noProof/>
                    <w:webHidden/>
                  </w:rPr>
                </w:rPrChange>
              </w:rPr>
              <w:tab/>
              <w:delText>52</w:delText>
            </w:r>
          </w:del>
        </w:p>
        <w:p w14:paraId="7B0A2484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90" w:author="user" w:date="2020-02-27T07:08:00Z"/>
              <w:rFonts w:ascii="Times New Roman" w:eastAsiaTheme="minorEastAsia" w:hAnsi="Times New Roman" w:cs="Times New Roman"/>
              <w:noProof/>
              <w:rPrChange w:id="591" w:author="user" w:date="2020-06-29T14:21:00Z">
                <w:rPr>
                  <w:del w:id="592" w:author="user" w:date="2020-02-27T07:08:00Z"/>
                  <w:rFonts w:eastAsiaTheme="minorEastAsia"/>
                  <w:noProof/>
                </w:rPr>
              </w:rPrChange>
            </w:rPr>
            <w:pPrChange w:id="593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594" w:author="user" w:date="2020-02-27T07:08:00Z">
            <w:r w:rsidRPr="004F1E35" w:rsidDel="00740F8C">
              <w:rPr>
                <w:rFonts w:ascii="Times New Roman" w:hAnsi="Times New Roman" w:cs="Times New Roman"/>
                <w:rPrChange w:id="595" w:author="user" w:date="2020-06-29T14:21:00Z">
                  <w:rPr>
                    <w:rStyle w:val="Hyperlink"/>
                    <w:noProof/>
                  </w:rPr>
                </w:rPrChange>
              </w:rPr>
              <w:delText>Logging in: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596" w:author="user" w:date="2020-06-29T14:21:00Z">
                  <w:rPr>
                    <w:noProof/>
                    <w:webHidden/>
                  </w:rPr>
                </w:rPrChange>
              </w:rPr>
              <w:tab/>
              <w:delText>52</w:delText>
            </w:r>
          </w:del>
        </w:p>
        <w:p w14:paraId="4F27C3F4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597" w:author="user" w:date="2020-02-27T07:08:00Z"/>
              <w:rFonts w:ascii="Times New Roman" w:eastAsiaTheme="minorEastAsia" w:hAnsi="Times New Roman" w:cs="Times New Roman"/>
              <w:noProof/>
              <w:rPrChange w:id="598" w:author="user" w:date="2020-06-29T14:21:00Z">
                <w:rPr>
                  <w:del w:id="599" w:author="user" w:date="2020-02-27T07:08:00Z"/>
                  <w:rFonts w:eastAsiaTheme="minorEastAsia"/>
                  <w:noProof/>
                </w:rPr>
              </w:rPrChange>
            </w:rPr>
            <w:pPrChange w:id="600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601" w:author="user" w:date="2020-02-27T07:08:00Z">
            <w:r w:rsidRPr="004F1E35" w:rsidDel="00740F8C">
              <w:rPr>
                <w:rFonts w:ascii="Times New Roman" w:hAnsi="Times New Roman" w:cs="Times New Roman"/>
                <w:rPrChange w:id="602" w:author="user" w:date="2020-06-29T14:21:00Z">
                  <w:rPr>
                    <w:rStyle w:val="Hyperlink"/>
                    <w:noProof/>
                  </w:rPr>
                </w:rPrChange>
              </w:rPr>
              <w:delText>Organizer Dashboard: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03" w:author="user" w:date="2020-06-29T14:21:00Z">
                  <w:rPr>
                    <w:noProof/>
                    <w:webHidden/>
                  </w:rPr>
                </w:rPrChange>
              </w:rPr>
              <w:tab/>
              <w:delText>52</w:delText>
            </w:r>
          </w:del>
        </w:p>
        <w:p w14:paraId="439545FA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604" w:author="user" w:date="2020-02-27T07:08:00Z"/>
              <w:rFonts w:ascii="Times New Roman" w:eastAsiaTheme="minorEastAsia" w:hAnsi="Times New Roman" w:cs="Times New Roman"/>
              <w:noProof/>
              <w:rPrChange w:id="605" w:author="user" w:date="2020-06-29T14:21:00Z">
                <w:rPr>
                  <w:del w:id="606" w:author="user" w:date="2020-02-27T07:08:00Z"/>
                  <w:rFonts w:eastAsiaTheme="minorEastAsia"/>
                  <w:noProof/>
                </w:rPr>
              </w:rPrChange>
            </w:rPr>
            <w:pPrChange w:id="607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608" w:author="user" w:date="2020-02-27T07:08:00Z">
            <w:r w:rsidRPr="004F1E35" w:rsidDel="00740F8C">
              <w:rPr>
                <w:rFonts w:ascii="Times New Roman" w:hAnsi="Times New Roman" w:cs="Times New Roman"/>
                <w:rPrChange w:id="609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edit organization: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10" w:author="user" w:date="2020-06-29T14:21:00Z">
                  <w:rPr>
                    <w:noProof/>
                    <w:webHidden/>
                  </w:rPr>
                </w:rPrChange>
              </w:rPr>
              <w:tab/>
              <w:delText>53</w:delText>
            </w:r>
          </w:del>
        </w:p>
        <w:p w14:paraId="50AA5598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11" w:author="user" w:date="2020-02-27T07:08:00Z"/>
              <w:rFonts w:ascii="Times New Roman" w:eastAsiaTheme="minorEastAsia" w:hAnsi="Times New Roman" w:cs="Times New Roman"/>
              <w:noProof/>
              <w:rPrChange w:id="612" w:author="user" w:date="2020-06-29T14:21:00Z">
                <w:rPr>
                  <w:del w:id="613" w:author="user" w:date="2020-02-27T07:08:00Z"/>
                  <w:rFonts w:eastAsiaTheme="minorEastAsia"/>
                  <w:noProof/>
                </w:rPr>
              </w:rPrChange>
            </w:rPr>
            <w:pPrChange w:id="614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15" w:author="user" w:date="2020-02-27T07:08:00Z">
            <w:r w:rsidRPr="004F1E35" w:rsidDel="00740F8C">
              <w:rPr>
                <w:rFonts w:ascii="Times New Roman" w:hAnsi="Times New Roman" w:cs="Times New Roman"/>
                <w:rPrChange w:id="616" w:author="user" w:date="2020-06-29T14:21:00Z">
                  <w:rPr>
                    <w:rStyle w:val="Hyperlink"/>
                    <w:noProof/>
                  </w:rPr>
                </w:rPrChange>
              </w:rPr>
              <w:delText>Opportunities: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17" w:author="user" w:date="2020-06-29T14:21:00Z">
                  <w:rPr>
                    <w:noProof/>
                    <w:webHidden/>
                  </w:rPr>
                </w:rPrChange>
              </w:rPr>
              <w:tab/>
              <w:delText>53</w:delText>
            </w:r>
          </w:del>
        </w:p>
        <w:p w14:paraId="31A296E4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18" w:author="user" w:date="2020-02-27T07:08:00Z"/>
              <w:rFonts w:ascii="Times New Roman" w:eastAsiaTheme="minorEastAsia" w:hAnsi="Times New Roman" w:cs="Times New Roman"/>
              <w:noProof/>
              <w:rPrChange w:id="619" w:author="user" w:date="2020-06-29T14:21:00Z">
                <w:rPr>
                  <w:del w:id="620" w:author="user" w:date="2020-02-27T07:08:00Z"/>
                  <w:rFonts w:eastAsiaTheme="minorEastAsia"/>
                  <w:noProof/>
                </w:rPr>
              </w:rPrChange>
            </w:rPr>
            <w:pPrChange w:id="621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22" w:author="user" w:date="2020-02-27T07:08:00Z">
            <w:r w:rsidRPr="004F1E35" w:rsidDel="00740F8C">
              <w:rPr>
                <w:rFonts w:ascii="Times New Roman" w:hAnsi="Times New Roman" w:cs="Times New Roman"/>
                <w:rPrChange w:id="623" w:author="user" w:date="2020-06-29T14:21:00Z">
                  <w:rPr>
                    <w:rStyle w:val="Hyperlink"/>
                    <w:noProof/>
                  </w:rPr>
                </w:rPrChange>
              </w:rPr>
              <w:delText>Opportunities Approvals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24" w:author="user" w:date="2020-06-29T14:21:00Z">
                  <w:rPr>
                    <w:noProof/>
                    <w:webHidden/>
                  </w:rPr>
                </w:rPrChange>
              </w:rPr>
              <w:tab/>
              <w:delText>53</w:delText>
            </w:r>
          </w:del>
        </w:p>
        <w:p w14:paraId="4583672B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25" w:author="user" w:date="2020-02-27T07:08:00Z"/>
              <w:rFonts w:ascii="Times New Roman" w:eastAsiaTheme="minorEastAsia" w:hAnsi="Times New Roman" w:cs="Times New Roman"/>
              <w:noProof/>
              <w:rPrChange w:id="626" w:author="user" w:date="2020-06-29T14:21:00Z">
                <w:rPr>
                  <w:del w:id="627" w:author="user" w:date="2020-02-27T07:08:00Z"/>
                  <w:rFonts w:eastAsiaTheme="minorEastAsia"/>
                  <w:noProof/>
                </w:rPr>
              </w:rPrChange>
            </w:rPr>
            <w:pPrChange w:id="628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29" w:author="user" w:date="2020-02-27T07:08:00Z">
            <w:r w:rsidRPr="004F1E35" w:rsidDel="00740F8C">
              <w:rPr>
                <w:rFonts w:ascii="Times New Roman" w:hAnsi="Times New Roman" w:cs="Times New Roman"/>
                <w:rPrChange w:id="630" w:author="user" w:date="2020-06-29T14:21:00Z">
                  <w:rPr>
                    <w:rStyle w:val="Hyperlink"/>
                    <w:noProof/>
                  </w:rPr>
                </w:rPrChange>
              </w:rPr>
              <w:delText>To create Opportunity: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31" w:author="user" w:date="2020-06-29T14:21:00Z">
                  <w:rPr>
                    <w:noProof/>
                    <w:webHidden/>
                  </w:rPr>
                </w:rPrChange>
              </w:rPr>
              <w:tab/>
              <w:delText>54</w:delText>
            </w:r>
          </w:del>
        </w:p>
        <w:p w14:paraId="5D19BB41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632" w:author="user" w:date="2020-02-27T07:08:00Z"/>
              <w:rFonts w:ascii="Times New Roman" w:eastAsiaTheme="minorEastAsia" w:hAnsi="Times New Roman" w:cs="Times New Roman"/>
              <w:noProof/>
              <w:rPrChange w:id="633" w:author="user" w:date="2020-06-29T14:21:00Z">
                <w:rPr>
                  <w:del w:id="634" w:author="user" w:date="2020-02-27T07:08:00Z"/>
                  <w:rFonts w:eastAsiaTheme="minorEastAsia"/>
                  <w:noProof/>
                </w:rPr>
              </w:rPrChange>
            </w:rPr>
            <w:pPrChange w:id="635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636" w:author="user" w:date="2020-02-27T07:08:00Z">
            <w:r w:rsidRPr="004F1E35" w:rsidDel="00740F8C">
              <w:rPr>
                <w:rFonts w:ascii="Times New Roman" w:hAnsi="Times New Roman" w:cs="Times New Roman"/>
                <w:rPrChange w:id="637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edit opportunity: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38" w:author="user" w:date="2020-06-29T14:21:00Z">
                  <w:rPr>
                    <w:noProof/>
                    <w:webHidden/>
                  </w:rPr>
                </w:rPrChange>
              </w:rPr>
              <w:tab/>
              <w:delText>54</w:delText>
            </w:r>
          </w:del>
        </w:p>
        <w:p w14:paraId="3F319643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639" w:author="user" w:date="2020-02-27T07:08:00Z"/>
              <w:rFonts w:ascii="Times New Roman" w:eastAsiaTheme="minorEastAsia" w:hAnsi="Times New Roman" w:cs="Times New Roman"/>
              <w:noProof/>
              <w:rPrChange w:id="640" w:author="user" w:date="2020-06-29T14:21:00Z">
                <w:rPr>
                  <w:del w:id="641" w:author="user" w:date="2020-02-27T07:08:00Z"/>
                  <w:rFonts w:eastAsiaTheme="minorEastAsia"/>
                  <w:noProof/>
                </w:rPr>
              </w:rPrChange>
            </w:rPr>
            <w:pPrChange w:id="642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643" w:author="user" w:date="2020-02-27T07:08:00Z">
            <w:r w:rsidRPr="004F1E35" w:rsidDel="00740F8C">
              <w:rPr>
                <w:rFonts w:ascii="Times New Roman" w:hAnsi="Times New Roman" w:cs="Times New Roman"/>
                <w:rPrChange w:id="644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delete opportunity: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45" w:author="user" w:date="2020-06-29T14:21:00Z">
                  <w:rPr>
                    <w:noProof/>
                    <w:webHidden/>
                  </w:rPr>
                </w:rPrChange>
              </w:rPr>
              <w:tab/>
              <w:delText>55</w:delText>
            </w:r>
          </w:del>
        </w:p>
        <w:p w14:paraId="6C5E6686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46" w:author="user" w:date="2020-02-27T07:08:00Z"/>
              <w:rFonts w:ascii="Times New Roman" w:eastAsiaTheme="minorEastAsia" w:hAnsi="Times New Roman" w:cs="Times New Roman"/>
              <w:noProof/>
              <w:rPrChange w:id="647" w:author="user" w:date="2020-06-29T14:21:00Z">
                <w:rPr>
                  <w:del w:id="648" w:author="user" w:date="2020-02-27T07:08:00Z"/>
                  <w:rFonts w:eastAsiaTheme="minorEastAsia"/>
                  <w:noProof/>
                </w:rPr>
              </w:rPrChange>
            </w:rPr>
            <w:pPrChange w:id="649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50" w:author="user" w:date="2020-02-27T07:08:00Z">
            <w:r w:rsidRPr="004F1E35" w:rsidDel="00740F8C">
              <w:rPr>
                <w:rFonts w:ascii="Times New Roman" w:hAnsi="Times New Roman" w:cs="Times New Roman"/>
                <w:rPrChange w:id="651" w:author="user" w:date="2020-06-29T14:21:00Z">
                  <w:rPr>
                    <w:rStyle w:val="Hyperlink"/>
                    <w:noProof/>
                  </w:rPr>
                </w:rPrChange>
              </w:rPr>
              <w:delText>Approved Opportunities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52" w:author="user" w:date="2020-06-29T14:21:00Z">
                  <w:rPr>
                    <w:noProof/>
                    <w:webHidden/>
                  </w:rPr>
                </w:rPrChange>
              </w:rPr>
              <w:tab/>
              <w:delText>56</w:delText>
            </w:r>
          </w:del>
        </w:p>
        <w:p w14:paraId="7C9008E1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653" w:author="user" w:date="2020-02-27T07:08:00Z"/>
              <w:rFonts w:ascii="Times New Roman" w:eastAsiaTheme="minorEastAsia" w:hAnsi="Times New Roman" w:cs="Times New Roman"/>
              <w:noProof/>
              <w:rPrChange w:id="654" w:author="user" w:date="2020-06-29T14:21:00Z">
                <w:rPr>
                  <w:del w:id="655" w:author="user" w:date="2020-02-27T07:08:00Z"/>
                  <w:rFonts w:eastAsiaTheme="minorEastAsia"/>
                  <w:noProof/>
                </w:rPr>
              </w:rPrChange>
            </w:rPr>
            <w:pPrChange w:id="656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657" w:author="user" w:date="2020-02-27T07:08:00Z">
            <w:r w:rsidRPr="004F1E35" w:rsidDel="00740F8C">
              <w:rPr>
                <w:rFonts w:ascii="Times New Roman" w:hAnsi="Times New Roman" w:cs="Times New Roman"/>
                <w:rPrChange w:id="658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delete opportunity: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59" w:author="user" w:date="2020-06-29T14:21:00Z">
                  <w:rPr>
                    <w:noProof/>
                    <w:webHidden/>
                  </w:rPr>
                </w:rPrChange>
              </w:rPr>
              <w:tab/>
              <w:delText>56</w:delText>
            </w:r>
          </w:del>
        </w:p>
        <w:p w14:paraId="3CB196A6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60" w:author="user" w:date="2020-02-27T07:08:00Z"/>
              <w:rFonts w:ascii="Times New Roman" w:eastAsiaTheme="minorEastAsia" w:hAnsi="Times New Roman" w:cs="Times New Roman"/>
              <w:noProof/>
              <w:rPrChange w:id="661" w:author="user" w:date="2020-06-29T14:21:00Z">
                <w:rPr>
                  <w:del w:id="662" w:author="user" w:date="2020-02-27T07:08:00Z"/>
                  <w:rFonts w:eastAsiaTheme="minorEastAsia"/>
                  <w:noProof/>
                </w:rPr>
              </w:rPrChange>
            </w:rPr>
            <w:pPrChange w:id="663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64" w:author="user" w:date="2020-02-27T07:08:00Z">
            <w:r w:rsidRPr="004F1E35" w:rsidDel="00740F8C">
              <w:rPr>
                <w:rFonts w:ascii="Times New Roman" w:hAnsi="Times New Roman" w:cs="Times New Roman"/>
                <w:rPrChange w:id="665" w:author="user" w:date="2020-06-29T14:21:00Z">
                  <w:rPr>
                    <w:rStyle w:val="Hyperlink"/>
                    <w:noProof/>
                  </w:rPr>
                </w:rPrChange>
              </w:rPr>
              <w:delText>Interested Students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66" w:author="user" w:date="2020-06-29T14:21:00Z">
                  <w:rPr>
                    <w:noProof/>
                    <w:webHidden/>
                  </w:rPr>
                </w:rPrChange>
              </w:rPr>
              <w:tab/>
              <w:delText>57</w:delText>
            </w:r>
          </w:del>
        </w:p>
        <w:p w14:paraId="03ED4257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67" w:author="user" w:date="2020-02-27T07:08:00Z"/>
              <w:rFonts w:ascii="Times New Roman" w:eastAsiaTheme="minorEastAsia" w:hAnsi="Times New Roman" w:cs="Times New Roman"/>
              <w:noProof/>
              <w:rPrChange w:id="668" w:author="user" w:date="2020-06-29T14:21:00Z">
                <w:rPr>
                  <w:del w:id="669" w:author="user" w:date="2020-02-27T07:08:00Z"/>
                  <w:rFonts w:eastAsiaTheme="minorEastAsia"/>
                  <w:noProof/>
                </w:rPr>
              </w:rPrChange>
            </w:rPr>
            <w:pPrChange w:id="670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71" w:author="user" w:date="2020-02-27T07:08:00Z">
            <w:r w:rsidRPr="004F1E35" w:rsidDel="00740F8C">
              <w:rPr>
                <w:rFonts w:ascii="Times New Roman" w:hAnsi="Times New Roman" w:cs="Times New Roman"/>
                <w:rPrChange w:id="672" w:author="user" w:date="2020-06-29T14:21:00Z">
                  <w:rPr>
                    <w:rStyle w:val="Hyperlink"/>
                    <w:noProof/>
                  </w:rPr>
                </w:rPrChange>
              </w:rPr>
              <w:delText>Selected Students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73" w:author="user" w:date="2020-06-29T14:21:00Z">
                  <w:rPr>
                    <w:noProof/>
                    <w:webHidden/>
                  </w:rPr>
                </w:rPrChange>
              </w:rPr>
              <w:tab/>
              <w:delText>58</w:delText>
            </w:r>
          </w:del>
        </w:p>
        <w:p w14:paraId="4016A386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74" w:author="user" w:date="2020-02-27T07:08:00Z"/>
              <w:rFonts w:ascii="Times New Roman" w:eastAsiaTheme="minorEastAsia" w:hAnsi="Times New Roman" w:cs="Times New Roman"/>
              <w:noProof/>
              <w:rPrChange w:id="675" w:author="user" w:date="2020-06-29T14:21:00Z">
                <w:rPr>
                  <w:del w:id="676" w:author="user" w:date="2020-02-27T07:08:00Z"/>
                  <w:rFonts w:eastAsiaTheme="minorEastAsia"/>
                  <w:noProof/>
                </w:rPr>
              </w:rPrChange>
            </w:rPr>
            <w:pPrChange w:id="677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78" w:author="user" w:date="2020-02-27T07:08:00Z">
            <w:r w:rsidRPr="004F1E35" w:rsidDel="00740F8C">
              <w:rPr>
                <w:rFonts w:ascii="Times New Roman" w:hAnsi="Times New Roman" w:cs="Times New Roman"/>
                <w:rPrChange w:id="679" w:author="user" w:date="2020-06-29T14:21:00Z">
                  <w:rPr>
                    <w:rStyle w:val="Hyperlink"/>
                    <w:noProof/>
                  </w:rPr>
                </w:rPrChange>
              </w:rPr>
              <w:delText>Rejected Students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80" w:author="user" w:date="2020-06-29T14:21:00Z">
                  <w:rPr>
                    <w:noProof/>
                    <w:webHidden/>
                  </w:rPr>
                </w:rPrChange>
              </w:rPr>
              <w:tab/>
              <w:delText>59</w:delText>
            </w:r>
          </w:del>
        </w:p>
        <w:p w14:paraId="3F8C340E" w14:textId="77777777" w:rsidR="00C42750" w:rsidRPr="004F1E35" w:rsidDel="00740F8C" w:rsidRDefault="00C42750">
          <w:pPr>
            <w:pStyle w:val="TOC3"/>
            <w:tabs>
              <w:tab w:val="right" w:leader="dot" w:pos="9350"/>
            </w:tabs>
            <w:spacing w:line="240" w:lineRule="auto"/>
            <w:jc w:val="both"/>
            <w:rPr>
              <w:del w:id="681" w:author="user" w:date="2020-02-27T07:08:00Z"/>
              <w:rFonts w:ascii="Times New Roman" w:eastAsiaTheme="minorEastAsia" w:hAnsi="Times New Roman" w:cs="Times New Roman"/>
              <w:noProof/>
              <w:rPrChange w:id="682" w:author="user" w:date="2020-06-29T14:21:00Z">
                <w:rPr>
                  <w:del w:id="683" w:author="user" w:date="2020-02-27T07:08:00Z"/>
                  <w:rFonts w:eastAsiaTheme="minorEastAsia"/>
                  <w:noProof/>
                </w:rPr>
              </w:rPrChange>
            </w:rPr>
            <w:pPrChange w:id="684" w:author="user" w:date="2020-06-29T14:21:00Z">
              <w:pPr>
                <w:pStyle w:val="TOC3"/>
                <w:tabs>
                  <w:tab w:val="right" w:leader="dot" w:pos="9350"/>
                </w:tabs>
              </w:pPr>
            </w:pPrChange>
          </w:pPr>
          <w:del w:id="685" w:author="user" w:date="2020-02-27T07:08:00Z">
            <w:r w:rsidRPr="004F1E35" w:rsidDel="00740F8C">
              <w:rPr>
                <w:rFonts w:ascii="Times New Roman" w:hAnsi="Times New Roman" w:cs="Times New Roman"/>
                <w:rPrChange w:id="686" w:author="user" w:date="2020-06-29T14:21:00Z">
                  <w:rPr>
                    <w:rStyle w:val="Hyperlink"/>
                    <w:noProof/>
                  </w:rPr>
                </w:rPrChange>
              </w:rPr>
              <w:delText>Rejected Opportunities tab: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87" w:author="user" w:date="2020-06-29T14:21:00Z">
                  <w:rPr>
                    <w:noProof/>
                    <w:webHidden/>
                  </w:rPr>
                </w:rPrChange>
              </w:rPr>
              <w:tab/>
              <w:delText>60</w:delText>
            </w:r>
          </w:del>
        </w:p>
        <w:p w14:paraId="00B5D7E7" w14:textId="77777777" w:rsidR="00C42750" w:rsidRPr="004F1E35" w:rsidDel="00740F8C" w:rsidRDefault="00C42750">
          <w:pPr>
            <w:pStyle w:val="TOC2"/>
            <w:tabs>
              <w:tab w:val="right" w:leader="dot" w:pos="9350"/>
            </w:tabs>
            <w:spacing w:line="240" w:lineRule="auto"/>
            <w:jc w:val="both"/>
            <w:rPr>
              <w:del w:id="688" w:author="user" w:date="2020-02-27T07:08:00Z"/>
              <w:rFonts w:ascii="Times New Roman" w:eastAsiaTheme="minorEastAsia" w:hAnsi="Times New Roman" w:cs="Times New Roman"/>
              <w:noProof/>
              <w:rPrChange w:id="689" w:author="user" w:date="2020-06-29T14:21:00Z">
                <w:rPr>
                  <w:del w:id="690" w:author="user" w:date="2020-02-27T07:08:00Z"/>
                  <w:rFonts w:eastAsiaTheme="minorEastAsia"/>
                  <w:noProof/>
                </w:rPr>
              </w:rPrChange>
            </w:rPr>
            <w:pPrChange w:id="691" w:author="user" w:date="2020-06-29T14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692" w:author="user" w:date="2020-02-27T07:08:00Z">
            <w:r w:rsidRPr="004F1E35" w:rsidDel="00740F8C">
              <w:rPr>
                <w:rFonts w:ascii="Times New Roman" w:hAnsi="Times New Roman" w:cs="Times New Roman"/>
                <w:rPrChange w:id="693" w:author="user" w:date="2020-06-29T14:21:00Z">
                  <w:rPr>
                    <w:rStyle w:val="Hyperlink"/>
                    <w:i/>
                    <w:noProof/>
                  </w:rPr>
                </w:rPrChange>
              </w:rPr>
              <w:delText>To delete opportunity:</w:delText>
            </w:r>
            <w:r w:rsidRPr="004F1E35" w:rsidDel="00740F8C">
              <w:rPr>
                <w:rFonts w:ascii="Times New Roman" w:hAnsi="Times New Roman" w:cs="Times New Roman"/>
                <w:noProof/>
                <w:webHidden/>
                <w:rPrChange w:id="694" w:author="user" w:date="2020-06-29T14:21:00Z">
                  <w:rPr>
                    <w:noProof/>
                    <w:webHidden/>
                  </w:rPr>
                </w:rPrChange>
              </w:rPr>
              <w:tab/>
              <w:delText>61</w:delText>
            </w:r>
          </w:del>
        </w:p>
        <w:p w14:paraId="5B287216" w14:textId="77777777" w:rsidR="0089545C" w:rsidRPr="004F1E35" w:rsidRDefault="00AC1F0C">
          <w:pPr>
            <w:spacing w:line="240" w:lineRule="auto"/>
            <w:jc w:val="both"/>
            <w:rPr>
              <w:rFonts w:ascii="Times New Roman" w:hAnsi="Times New Roman" w:cs="Times New Roman"/>
              <w:rPrChange w:id="695" w:author="user" w:date="2020-06-29T14:21:00Z">
                <w:rPr/>
              </w:rPrChange>
            </w:rPr>
            <w:pPrChange w:id="696" w:author="user" w:date="2020-06-29T14:21:00Z">
              <w:pPr/>
            </w:pPrChange>
          </w:pPr>
          <w:r w:rsidRPr="004F1E35">
            <w:rPr>
              <w:rFonts w:ascii="Times New Roman" w:hAnsi="Times New Roman" w:cs="Times New Roman"/>
              <w:b/>
              <w:bCs/>
              <w:noProof/>
              <w:rPrChange w:id="697" w:author="user" w:date="2020-06-29T14:21:00Z">
                <w:rPr>
                  <w:b/>
                  <w:bCs/>
                  <w:noProof/>
                </w:rPr>
              </w:rPrChange>
            </w:rPr>
            <w:fldChar w:fldCharType="end"/>
          </w:r>
        </w:p>
      </w:sdtContent>
    </w:sdt>
    <w:p w14:paraId="39ADA689" w14:textId="77777777" w:rsidR="0089545C" w:rsidRPr="004F1E35" w:rsidRDefault="0089545C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rPrChange w:id="698" w:author="user" w:date="2020-06-29T14:21:00Z">
            <w:rPr>
              <w:b/>
              <w:bCs/>
              <w:sz w:val="32"/>
              <w:szCs w:val="32"/>
            </w:rPr>
          </w:rPrChange>
        </w:rPr>
        <w:pPrChange w:id="699" w:author="user" w:date="2020-06-29T14:21:00Z">
          <w:pPr/>
        </w:pPrChange>
      </w:pPr>
    </w:p>
    <w:p w14:paraId="55DAB454" w14:textId="77777777" w:rsidR="009508CB" w:rsidRPr="004F1E35" w:rsidRDefault="009508CB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rPrChange w:id="700" w:author="user" w:date="2020-06-29T14:21:00Z">
            <w:rPr>
              <w:b/>
              <w:bCs/>
              <w:sz w:val="32"/>
              <w:szCs w:val="32"/>
            </w:rPr>
          </w:rPrChange>
        </w:rPr>
        <w:pPrChange w:id="701" w:author="user" w:date="2020-06-29T14:21:00Z">
          <w:pPr>
            <w:jc w:val="center"/>
          </w:pPr>
        </w:pPrChange>
      </w:pPr>
    </w:p>
    <w:p w14:paraId="4244DD32" w14:textId="77777777" w:rsidR="009508CB" w:rsidRPr="004F1E35" w:rsidRDefault="009508CB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rPrChange w:id="702" w:author="user" w:date="2020-06-29T14:21:00Z">
            <w:rPr>
              <w:b/>
              <w:bCs/>
              <w:sz w:val="32"/>
              <w:szCs w:val="32"/>
            </w:rPr>
          </w:rPrChange>
        </w:rPr>
        <w:pPrChange w:id="703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sz w:val="32"/>
          <w:szCs w:val="32"/>
          <w:rPrChange w:id="704" w:author="user" w:date="2020-06-29T14:21:00Z">
            <w:rPr>
              <w:b/>
              <w:bCs/>
              <w:sz w:val="32"/>
              <w:szCs w:val="32"/>
            </w:rPr>
          </w:rPrChange>
        </w:rPr>
        <w:br w:type="page"/>
      </w:r>
    </w:p>
    <w:p w14:paraId="66E6A978" w14:textId="77777777" w:rsidR="00212063" w:rsidRPr="004F1E35" w:rsidRDefault="00C42750">
      <w:pPr>
        <w:pStyle w:val="Heading1"/>
        <w:spacing w:line="240" w:lineRule="auto"/>
        <w:jc w:val="both"/>
        <w:rPr>
          <w:rFonts w:ascii="Times New Roman" w:hAnsi="Times New Roman" w:cs="Times New Roman"/>
          <w:rPrChange w:id="705" w:author="user" w:date="2020-06-29T14:21:00Z">
            <w:rPr/>
          </w:rPrChange>
        </w:rPr>
        <w:pPrChange w:id="706" w:author="user" w:date="2020-06-29T14:21:00Z">
          <w:pPr>
            <w:pStyle w:val="Heading1"/>
          </w:pPr>
        </w:pPrChange>
      </w:pPr>
      <w:bookmarkStart w:id="707" w:name="_Toc44335585"/>
      <w:r w:rsidRPr="004F1E35">
        <w:rPr>
          <w:rFonts w:ascii="Times New Roman" w:hAnsi="Times New Roman" w:cs="Times New Roman"/>
          <w:rPrChange w:id="708" w:author="user" w:date="2020-06-29T14:21:00Z">
            <w:rPr/>
          </w:rPrChange>
        </w:rPr>
        <w:lastRenderedPageBreak/>
        <w:t>1</w:t>
      </w:r>
      <w:r w:rsidR="009F128D" w:rsidRPr="004F1E35">
        <w:rPr>
          <w:rFonts w:ascii="Times New Roman" w:hAnsi="Times New Roman" w:cs="Times New Roman"/>
          <w:rPrChange w:id="709" w:author="user" w:date="2020-06-29T14:21:00Z">
            <w:rPr/>
          </w:rPrChange>
        </w:rPr>
        <w:t xml:space="preserve">. </w:t>
      </w:r>
      <w:r w:rsidR="00212063" w:rsidRPr="004F1E35">
        <w:rPr>
          <w:rFonts w:ascii="Times New Roman" w:hAnsi="Times New Roman" w:cs="Times New Roman"/>
          <w:rPrChange w:id="710" w:author="user" w:date="2020-06-29T14:21:00Z">
            <w:rPr/>
          </w:rPrChange>
        </w:rPr>
        <w:t>Admin</w:t>
      </w:r>
      <w:bookmarkEnd w:id="707"/>
    </w:p>
    <w:p w14:paraId="3A00466C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711" w:author="user" w:date="2020-06-29T14:21:00Z">
            <w:rPr/>
          </w:rPrChange>
        </w:rPr>
        <w:pPrChange w:id="712" w:author="user" w:date="2020-06-29T14:21:00Z">
          <w:pPr>
            <w:pStyle w:val="Heading2"/>
          </w:pPr>
        </w:pPrChange>
      </w:pPr>
      <w:bookmarkStart w:id="713" w:name="_Toc44335586"/>
      <w:r w:rsidRPr="004F1E35">
        <w:rPr>
          <w:rFonts w:ascii="Times New Roman" w:hAnsi="Times New Roman" w:cs="Times New Roman"/>
          <w:rPrChange w:id="714" w:author="user" w:date="2020-06-29T14:21:00Z">
            <w:rPr/>
          </w:rPrChange>
        </w:rPr>
        <w:t>Logging in:</w:t>
      </w:r>
      <w:bookmarkEnd w:id="713"/>
    </w:p>
    <w:p w14:paraId="379A714E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715" w:author="user" w:date="2020-06-29T14:21:00Z">
            <w:rPr/>
          </w:rPrChange>
        </w:rPr>
        <w:pPrChange w:id="716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717" w:author="user" w:date="2020-06-29T14:21:00Z">
            <w:rPr/>
          </w:rPrChange>
        </w:rPr>
        <w:t xml:space="preserve">To log in to the Cincinnati Public Schools website as an </w:t>
      </w:r>
      <w:ins w:id="718" w:author="user" w:date="2020-02-08T04:18:00Z">
        <w:r w:rsidR="00A51A20" w:rsidRPr="004F1E35">
          <w:rPr>
            <w:rFonts w:ascii="Times New Roman" w:hAnsi="Times New Roman" w:cs="Times New Roman"/>
            <w:rPrChange w:id="719" w:author="user" w:date="2020-06-29T14:21:00Z">
              <w:rPr/>
            </w:rPrChange>
          </w:rPr>
          <w:t>a</w:t>
        </w:r>
      </w:ins>
      <w:del w:id="720" w:author="user" w:date="2020-02-08T04:18:00Z">
        <w:r w:rsidRPr="004F1E35" w:rsidDel="00A51A20">
          <w:rPr>
            <w:rFonts w:ascii="Times New Roman" w:hAnsi="Times New Roman" w:cs="Times New Roman"/>
            <w:rPrChange w:id="721" w:author="user" w:date="2020-06-29T14:21:00Z">
              <w:rPr/>
            </w:rPrChange>
          </w:rPr>
          <w:delText>A</w:delText>
        </w:r>
      </w:del>
      <w:r w:rsidRPr="004F1E35">
        <w:rPr>
          <w:rFonts w:ascii="Times New Roman" w:hAnsi="Times New Roman" w:cs="Times New Roman"/>
          <w:rPrChange w:id="722" w:author="user" w:date="2020-06-29T14:21:00Z">
            <w:rPr/>
          </w:rPrChange>
        </w:rPr>
        <w:t xml:space="preserve">dministrator, </w:t>
      </w:r>
      <w:ins w:id="723" w:author="user" w:date="2020-02-08T04:17:00Z">
        <w:r w:rsidR="00A51A20" w:rsidRPr="004F1E35">
          <w:rPr>
            <w:rFonts w:ascii="Times New Roman" w:hAnsi="Times New Roman" w:cs="Times New Roman"/>
            <w:rPrChange w:id="724" w:author="user" w:date="2020-06-29T14:21:00Z">
              <w:rPr/>
            </w:rPrChange>
          </w:rPr>
          <w:t xml:space="preserve">the following are the steps to be </w:t>
        </w:r>
      </w:ins>
      <w:r w:rsidRPr="004F1E35">
        <w:rPr>
          <w:rFonts w:ascii="Times New Roman" w:hAnsi="Times New Roman" w:cs="Times New Roman"/>
          <w:rPrChange w:id="725" w:author="user" w:date="2020-06-29T14:21:00Z">
            <w:rPr/>
          </w:rPrChange>
        </w:rPr>
        <w:t>perform</w:t>
      </w:r>
      <w:ins w:id="726" w:author="user" w:date="2020-02-08T04:17:00Z">
        <w:r w:rsidR="00A51A20" w:rsidRPr="004F1E35">
          <w:rPr>
            <w:rFonts w:ascii="Times New Roman" w:hAnsi="Times New Roman" w:cs="Times New Roman"/>
            <w:rPrChange w:id="727" w:author="user" w:date="2020-06-29T14:21:00Z">
              <w:rPr/>
            </w:rPrChange>
          </w:rPr>
          <w:t>ed</w:t>
        </w:r>
      </w:ins>
      <w:del w:id="728" w:author="user" w:date="2020-02-08T04:18:00Z">
        <w:r w:rsidRPr="004F1E35" w:rsidDel="00A51A20">
          <w:rPr>
            <w:rFonts w:ascii="Times New Roman" w:hAnsi="Times New Roman" w:cs="Times New Roman"/>
            <w:rPrChange w:id="729" w:author="user" w:date="2020-06-29T14:21:00Z">
              <w:rPr/>
            </w:rPrChange>
          </w:rPr>
          <w:delText xml:space="preserve"> the following steps</w:delText>
        </w:r>
      </w:del>
      <w:r w:rsidRPr="004F1E35">
        <w:rPr>
          <w:rFonts w:ascii="Times New Roman" w:hAnsi="Times New Roman" w:cs="Times New Roman"/>
          <w:rPrChange w:id="730" w:author="user" w:date="2020-06-29T14:21:00Z">
            <w:rPr/>
          </w:rPrChange>
        </w:rPr>
        <w:t>:</w:t>
      </w:r>
    </w:p>
    <w:p w14:paraId="3AF98F88" w14:textId="44DA5FC5" w:rsidR="00E42FD4" w:rsidRPr="004F1E35" w:rsidRDefault="00E42FD4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rFonts w:ascii="Times New Roman" w:hAnsi="Times New Roman" w:cs="Times New Roman"/>
          <w:rPrChange w:id="731" w:author="user" w:date="2020-06-29T14:21:00Z">
            <w:rPr/>
          </w:rPrChange>
        </w:rPr>
        <w:pPrChange w:id="732" w:author="user" w:date="2020-06-29T14:21:00Z">
          <w:pPr>
            <w:pStyle w:val="ListParagraph"/>
            <w:numPr>
              <w:numId w:val="1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733" w:author="user" w:date="2020-06-29T14:21:00Z">
            <w:rPr/>
          </w:rPrChange>
        </w:rPr>
        <w:t>Enter</w:t>
      </w:r>
      <w:ins w:id="734" w:author="user" w:date="2020-06-29T14:17:00Z">
        <w:r w:rsidR="004F1E35" w:rsidRPr="004F1E35">
          <w:rPr>
            <w:rFonts w:ascii="Times New Roman" w:hAnsi="Times New Roman" w:cs="Times New Roman"/>
            <w:rPrChange w:id="735" w:author="user" w:date="2020-06-29T14:21:00Z">
              <w:rPr/>
            </w:rPrChange>
          </w:rPr>
          <w:t xml:space="preserve"> a</w:t>
        </w:r>
      </w:ins>
      <w:r w:rsidRPr="004F1E35">
        <w:rPr>
          <w:rFonts w:ascii="Times New Roman" w:hAnsi="Times New Roman" w:cs="Times New Roman"/>
          <w:rPrChange w:id="736" w:author="user" w:date="2020-06-29T14:21:00Z">
            <w:rPr/>
          </w:rPrChange>
        </w:rPr>
        <w:t xml:space="preserve"> valid username and password in the respective text boxes and click the </w:t>
      </w:r>
      <w:r w:rsidRPr="004F1E35">
        <w:rPr>
          <w:rFonts w:ascii="Times New Roman" w:hAnsi="Times New Roman" w:cs="Times New Roman"/>
          <w:b/>
          <w:bCs/>
          <w:rPrChange w:id="737" w:author="user" w:date="2020-06-29T14:21:00Z">
            <w:rPr>
              <w:b/>
              <w:bCs/>
            </w:rPr>
          </w:rPrChange>
        </w:rPr>
        <w:t>Login</w:t>
      </w:r>
      <w:r w:rsidRPr="004F1E35">
        <w:rPr>
          <w:rFonts w:ascii="Times New Roman" w:hAnsi="Times New Roman" w:cs="Times New Roman"/>
          <w:rPrChange w:id="738" w:author="user" w:date="2020-06-29T14:21:00Z">
            <w:rPr/>
          </w:rPrChange>
        </w:rPr>
        <w:t xml:space="preserve"> button.</w:t>
      </w:r>
    </w:p>
    <w:p w14:paraId="13043837" w14:textId="77777777" w:rsidR="00E42FD4" w:rsidRPr="004F1E35" w:rsidRDefault="00E42FD4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rFonts w:ascii="Times New Roman" w:hAnsi="Times New Roman" w:cs="Times New Roman"/>
          <w:rPrChange w:id="739" w:author="user" w:date="2020-06-29T14:21:00Z">
            <w:rPr/>
          </w:rPrChange>
        </w:rPr>
        <w:pPrChange w:id="740" w:author="user" w:date="2020-06-29T14:21:00Z">
          <w:pPr>
            <w:pStyle w:val="ListParagraph"/>
            <w:numPr>
              <w:numId w:val="1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741" w:author="user" w:date="2020-06-29T14:21:00Z">
            <w:rPr/>
          </w:rPrChange>
        </w:rPr>
        <w:t xml:space="preserve">You will be redirected to the </w:t>
      </w:r>
      <w:ins w:id="742" w:author="user" w:date="2020-02-08T04:18:00Z">
        <w:r w:rsidR="00A51A20" w:rsidRPr="004F1E35">
          <w:rPr>
            <w:rFonts w:ascii="Times New Roman" w:hAnsi="Times New Roman" w:cs="Times New Roman"/>
            <w:rPrChange w:id="743" w:author="user" w:date="2020-06-29T14:21:00Z">
              <w:rPr/>
            </w:rPrChange>
          </w:rPr>
          <w:t>a</w:t>
        </w:r>
      </w:ins>
      <w:del w:id="744" w:author="user" w:date="2020-02-08T04:18:00Z">
        <w:r w:rsidRPr="004F1E35" w:rsidDel="00A51A20">
          <w:rPr>
            <w:rFonts w:ascii="Times New Roman" w:hAnsi="Times New Roman" w:cs="Times New Roman"/>
            <w:rPrChange w:id="745" w:author="user" w:date="2020-06-29T14:21:00Z">
              <w:rPr/>
            </w:rPrChange>
          </w:rPr>
          <w:delText>A</w:delText>
        </w:r>
      </w:del>
      <w:r w:rsidRPr="004F1E35">
        <w:rPr>
          <w:rFonts w:ascii="Times New Roman" w:hAnsi="Times New Roman" w:cs="Times New Roman"/>
          <w:rPrChange w:id="746" w:author="user" w:date="2020-06-29T14:21:00Z">
            <w:rPr/>
          </w:rPrChange>
        </w:rPr>
        <w:t xml:space="preserve">dmin </w:t>
      </w:r>
      <w:ins w:id="747" w:author="user" w:date="2020-02-08T04:18:00Z">
        <w:r w:rsidR="00A51A20" w:rsidRPr="004F1E35">
          <w:rPr>
            <w:rFonts w:ascii="Times New Roman" w:hAnsi="Times New Roman" w:cs="Times New Roman"/>
            <w:rPrChange w:id="748" w:author="user" w:date="2020-06-29T14:21:00Z">
              <w:rPr/>
            </w:rPrChange>
          </w:rPr>
          <w:t>d</w:t>
        </w:r>
      </w:ins>
      <w:del w:id="749" w:author="user" w:date="2020-02-08T04:18:00Z">
        <w:r w:rsidRPr="004F1E35" w:rsidDel="00A51A20">
          <w:rPr>
            <w:rFonts w:ascii="Times New Roman" w:hAnsi="Times New Roman" w:cs="Times New Roman"/>
            <w:rPrChange w:id="750" w:author="user" w:date="2020-06-29T14:21:00Z">
              <w:rPr/>
            </w:rPrChange>
          </w:rPr>
          <w:delText>D</w:delText>
        </w:r>
      </w:del>
      <w:r w:rsidRPr="004F1E35">
        <w:rPr>
          <w:rFonts w:ascii="Times New Roman" w:hAnsi="Times New Roman" w:cs="Times New Roman"/>
          <w:rPrChange w:id="751" w:author="user" w:date="2020-06-29T14:21:00Z">
            <w:rPr/>
          </w:rPrChange>
        </w:rPr>
        <w:t>ashboard screen.</w:t>
      </w:r>
    </w:p>
    <w:p w14:paraId="23ED475C" w14:textId="1009729A" w:rsidR="00E42FD4" w:rsidRPr="004F1E35" w:rsidRDefault="00EA7137">
      <w:pPr>
        <w:spacing w:line="240" w:lineRule="auto"/>
        <w:jc w:val="both"/>
        <w:rPr>
          <w:rFonts w:ascii="Times New Roman" w:hAnsi="Times New Roman" w:cs="Times New Roman"/>
          <w:noProof/>
          <w:rPrChange w:id="752" w:author="user" w:date="2020-06-29T14:21:00Z">
            <w:rPr>
              <w:noProof/>
            </w:rPr>
          </w:rPrChange>
        </w:rPr>
        <w:pPrChange w:id="753" w:author="user" w:date="2020-06-29T14:21:00Z">
          <w:pPr/>
        </w:pPrChange>
      </w:pPr>
      <w:del w:id="754" w:author="sumathi r" w:date="2020-06-22T16:00:00Z">
        <w:r w:rsidRPr="004F1E35" w:rsidDel="00616953">
          <w:rPr>
            <w:rFonts w:ascii="Times New Roman" w:hAnsi="Times New Roman" w:cs="Times New Roman"/>
            <w:noProof/>
            <w:rPrChange w:id="755" w:author="user" w:date="2020-06-29T14:21:00Z">
              <w:rPr>
                <w:noProof/>
              </w:rPr>
            </w:rPrChange>
          </w:rPr>
          <w:drawing>
            <wp:inline distT="0" distB="0" distL="0" distR="0" wp14:anchorId="4E0C5225" wp14:editId="595406E9">
              <wp:extent cx="5943600" cy="2952115"/>
              <wp:effectExtent l="19050" t="19050" r="0" b="635"/>
              <wp:docPr id="49" name="Picture 49" descr="A picture containing person, swimming, in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login.PNG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2115"/>
                      </a:xfrm>
                      <a:prstGeom prst="rect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756" w:author="sumathi r" w:date="2020-06-22T16:01:00Z">
        <w:r w:rsidR="00616953" w:rsidRPr="004F1E35">
          <w:rPr>
            <w:rFonts w:ascii="Times New Roman" w:hAnsi="Times New Roman" w:cs="Times New Roman"/>
            <w:noProof/>
            <w:rPrChange w:id="757" w:author="user" w:date="2020-06-29T14:21:00Z">
              <w:rPr>
                <w:noProof/>
              </w:rPr>
            </w:rPrChange>
          </w:rPr>
          <w:drawing>
            <wp:inline distT="0" distB="0" distL="0" distR="0" wp14:anchorId="557E3D1C" wp14:editId="02D2C46A">
              <wp:extent cx="5153025" cy="2505493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59394" cy="25085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0D762CC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758" w:author="user" w:date="2020-06-29T14:21:00Z">
            <w:rPr/>
          </w:rPrChange>
        </w:rPr>
        <w:pPrChange w:id="759" w:author="user" w:date="2020-06-29T14:21:00Z">
          <w:pPr>
            <w:pStyle w:val="Heading2"/>
          </w:pPr>
        </w:pPrChange>
      </w:pPr>
      <w:bookmarkStart w:id="760" w:name="_Toc44335587"/>
      <w:r w:rsidRPr="004F1E35">
        <w:rPr>
          <w:rFonts w:ascii="Times New Roman" w:hAnsi="Times New Roman" w:cs="Times New Roman"/>
          <w:rPrChange w:id="761" w:author="user" w:date="2020-06-29T14:21:00Z">
            <w:rPr/>
          </w:rPrChange>
        </w:rPr>
        <w:t>Admin Dashboard:</w:t>
      </w:r>
      <w:bookmarkEnd w:id="760"/>
    </w:p>
    <w:p w14:paraId="41F605CC" w14:textId="77777777" w:rsidR="00E42FD4" w:rsidRPr="004F1E35" w:rsidDel="004F1E35" w:rsidRDefault="00E42FD4">
      <w:pPr>
        <w:spacing w:line="240" w:lineRule="auto"/>
        <w:jc w:val="both"/>
        <w:rPr>
          <w:del w:id="762" w:author="user" w:date="2020-06-29T14:20:00Z"/>
          <w:rFonts w:ascii="Times New Roman" w:hAnsi="Times New Roman" w:cs="Times New Roman"/>
          <w:rPrChange w:id="763" w:author="user" w:date="2020-06-29T14:21:00Z">
            <w:rPr>
              <w:del w:id="764" w:author="user" w:date="2020-06-29T14:20:00Z"/>
            </w:rPr>
          </w:rPrChange>
        </w:rPr>
        <w:pPrChange w:id="765" w:author="user" w:date="2020-06-29T14:21:00Z">
          <w:pPr>
            <w:jc w:val="both"/>
          </w:pPr>
        </w:pPrChange>
      </w:pPr>
      <w:r w:rsidRPr="004F1E35">
        <w:rPr>
          <w:rFonts w:ascii="Times New Roman" w:hAnsi="Times New Roman" w:cs="Times New Roman"/>
          <w:rPrChange w:id="766" w:author="user" w:date="2020-06-29T14:21:00Z">
            <w:rPr/>
          </w:rPrChange>
        </w:rPr>
        <w:t xml:space="preserve">When you log in as an </w:t>
      </w:r>
      <w:ins w:id="767" w:author="user" w:date="2020-02-08T04:18:00Z">
        <w:r w:rsidR="00A51A20" w:rsidRPr="004F1E35">
          <w:rPr>
            <w:rFonts w:ascii="Times New Roman" w:hAnsi="Times New Roman" w:cs="Times New Roman"/>
            <w:rPrChange w:id="768" w:author="user" w:date="2020-06-29T14:21:00Z">
              <w:rPr/>
            </w:rPrChange>
          </w:rPr>
          <w:t>a</w:t>
        </w:r>
      </w:ins>
      <w:del w:id="769" w:author="user" w:date="2020-02-08T04:18:00Z">
        <w:r w:rsidRPr="004F1E35" w:rsidDel="00A51A20">
          <w:rPr>
            <w:rFonts w:ascii="Times New Roman" w:hAnsi="Times New Roman" w:cs="Times New Roman"/>
            <w:rPrChange w:id="770" w:author="user" w:date="2020-06-29T14:21:00Z">
              <w:rPr/>
            </w:rPrChange>
          </w:rPr>
          <w:delText>A</w:delText>
        </w:r>
      </w:del>
      <w:r w:rsidRPr="004F1E35">
        <w:rPr>
          <w:rFonts w:ascii="Times New Roman" w:hAnsi="Times New Roman" w:cs="Times New Roman"/>
          <w:rPrChange w:id="771" w:author="user" w:date="2020-06-29T14:21:00Z">
            <w:rPr/>
          </w:rPrChange>
        </w:rPr>
        <w:t xml:space="preserve">dministrator, you can view the </w:t>
      </w:r>
      <w:ins w:id="772" w:author="user" w:date="2020-02-08T04:18:00Z">
        <w:r w:rsidR="00A51A20" w:rsidRPr="004F1E35">
          <w:rPr>
            <w:rFonts w:ascii="Times New Roman" w:hAnsi="Times New Roman" w:cs="Times New Roman"/>
            <w:rPrChange w:id="773" w:author="user" w:date="2020-06-29T14:21:00Z">
              <w:rPr/>
            </w:rPrChange>
          </w:rPr>
          <w:t>n</w:t>
        </w:r>
      </w:ins>
      <w:del w:id="774" w:author="user" w:date="2020-02-08T04:18:00Z">
        <w:r w:rsidRPr="004F1E35" w:rsidDel="00A51A20">
          <w:rPr>
            <w:rFonts w:ascii="Times New Roman" w:hAnsi="Times New Roman" w:cs="Times New Roman"/>
            <w:rPrChange w:id="775" w:author="user" w:date="2020-06-29T14:21:00Z">
              <w:rPr/>
            </w:rPrChange>
          </w:rPr>
          <w:delText>N</w:delText>
        </w:r>
      </w:del>
      <w:r w:rsidRPr="004F1E35">
        <w:rPr>
          <w:rFonts w:ascii="Times New Roman" w:hAnsi="Times New Roman" w:cs="Times New Roman"/>
          <w:rPrChange w:id="776" w:author="user" w:date="2020-06-29T14:21:00Z">
            <w:rPr/>
          </w:rPrChange>
        </w:rPr>
        <w:t xml:space="preserve">ewsfeeds posted by other </w:t>
      </w:r>
      <w:ins w:id="777" w:author="user" w:date="2020-02-08T04:18:00Z">
        <w:r w:rsidR="00A51A20" w:rsidRPr="004F1E35">
          <w:rPr>
            <w:rFonts w:ascii="Times New Roman" w:hAnsi="Times New Roman" w:cs="Times New Roman"/>
            <w:rPrChange w:id="778" w:author="user" w:date="2020-06-29T14:21:00Z">
              <w:rPr/>
            </w:rPrChange>
          </w:rPr>
          <w:t>a</w:t>
        </w:r>
      </w:ins>
      <w:del w:id="779" w:author="user" w:date="2020-02-08T04:18:00Z">
        <w:r w:rsidRPr="004F1E35" w:rsidDel="00A51A20">
          <w:rPr>
            <w:rFonts w:ascii="Times New Roman" w:hAnsi="Times New Roman" w:cs="Times New Roman"/>
            <w:rPrChange w:id="780" w:author="user" w:date="2020-06-29T14:21:00Z">
              <w:rPr/>
            </w:rPrChange>
          </w:rPr>
          <w:delText>A</w:delText>
        </w:r>
      </w:del>
      <w:r w:rsidRPr="004F1E35">
        <w:rPr>
          <w:rFonts w:ascii="Times New Roman" w:hAnsi="Times New Roman" w:cs="Times New Roman"/>
          <w:rPrChange w:id="781" w:author="user" w:date="2020-06-29T14:21:00Z">
            <w:rPr/>
          </w:rPrChange>
        </w:rPr>
        <w:t xml:space="preserve">dmin users, </w:t>
      </w:r>
      <w:ins w:id="782" w:author="user" w:date="2020-02-08T04:18:00Z">
        <w:r w:rsidR="00A51A20" w:rsidRPr="004F1E35">
          <w:rPr>
            <w:rFonts w:ascii="Times New Roman" w:hAnsi="Times New Roman" w:cs="Times New Roman"/>
            <w:rPrChange w:id="783" w:author="user" w:date="2020-06-29T14:21:00Z">
              <w:rPr/>
            </w:rPrChange>
          </w:rPr>
          <w:t>s</w:t>
        </w:r>
      </w:ins>
      <w:del w:id="784" w:author="user" w:date="2020-02-08T04:18:00Z">
        <w:r w:rsidRPr="004F1E35" w:rsidDel="00A51A20">
          <w:rPr>
            <w:rFonts w:ascii="Times New Roman" w:hAnsi="Times New Roman" w:cs="Times New Roman"/>
            <w:rPrChange w:id="785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786" w:author="user" w:date="2020-06-29T14:21:00Z">
            <w:rPr/>
          </w:rPrChange>
        </w:rPr>
        <w:t xml:space="preserve">tudents and </w:t>
      </w:r>
      <w:ins w:id="787" w:author="user" w:date="2020-02-08T04:18:00Z">
        <w:r w:rsidR="00A51A20" w:rsidRPr="004F1E35">
          <w:rPr>
            <w:rFonts w:ascii="Times New Roman" w:hAnsi="Times New Roman" w:cs="Times New Roman"/>
            <w:rPrChange w:id="788" w:author="user" w:date="2020-06-29T14:21:00Z">
              <w:rPr/>
            </w:rPrChange>
          </w:rPr>
          <w:t>t</w:t>
        </w:r>
      </w:ins>
      <w:del w:id="789" w:author="user" w:date="2020-02-08T04:18:00Z">
        <w:r w:rsidRPr="004F1E35" w:rsidDel="00A51A20">
          <w:rPr>
            <w:rFonts w:ascii="Times New Roman" w:hAnsi="Times New Roman" w:cs="Times New Roman"/>
            <w:rPrChange w:id="790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791" w:author="user" w:date="2020-06-29T14:21:00Z">
            <w:rPr/>
          </w:rPrChange>
        </w:rPr>
        <w:t>eachers</w:t>
      </w:r>
      <w:r w:rsidR="003C58AC" w:rsidRPr="004F1E35">
        <w:rPr>
          <w:rFonts w:ascii="Times New Roman" w:hAnsi="Times New Roman" w:cs="Times New Roman"/>
          <w:rPrChange w:id="792" w:author="user" w:date="2020-06-29T14:21:00Z">
            <w:rPr/>
          </w:rPrChange>
        </w:rPr>
        <w:t xml:space="preserve"> and </w:t>
      </w:r>
      <w:ins w:id="793" w:author="user" w:date="2020-02-08T04:19:00Z">
        <w:r w:rsidR="00A51A20" w:rsidRPr="004F1E35">
          <w:rPr>
            <w:rFonts w:ascii="Times New Roman" w:hAnsi="Times New Roman" w:cs="Times New Roman"/>
            <w:rPrChange w:id="794" w:author="user" w:date="2020-06-29T14:21:00Z">
              <w:rPr/>
            </w:rPrChange>
          </w:rPr>
          <w:t>the various e</w:t>
        </w:r>
      </w:ins>
      <w:del w:id="795" w:author="user" w:date="2020-02-08T04:19:00Z">
        <w:r w:rsidR="003C58AC" w:rsidRPr="004F1E35" w:rsidDel="00A51A20">
          <w:rPr>
            <w:rFonts w:ascii="Times New Roman" w:hAnsi="Times New Roman" w:cs="Times New Roman"/>
            <w:rPrChange w:id="796" w:author="user" w:date="2020-06-29T14:21:00Z">
              <w:rPr/>
            </w:rPrChange>
          </w:rPr>
          <w:delText>E</w:delText>
        </w:r>
      </w:del>
      <w:r w:rsidR="003C58AC" w:rsidRPr="004F1E35">
        <w:rPr>
          <w:rFonts w:ascii="Times New Roman" w:hAnsi="Times New Roman" w:cs="Times New Roman"/>
          <w:rPrChange w:id="797" w:author="user" w:date="2020-06-29T14:21:00Z">
            <w:rPr/>
          </w:rPrChange>
        </w:rPr>
        <w:t xml:space="preserve">vents posted by </w:t>
      </w:r>
      <w:ins w:id="798" w:author="user" w:date="2020-02-08T04:19:00Z">
        <w:r w:rsidR="00A51A20" w:rsidRPr="004F1E35">
          <w:rPr>
            <w:rFonts w:ascii="Times New Roman" w:hAnsi="Times New Roman" w:cs="Times New Roman"/>
            <w:rPrChange w:id="799" w:author="user" w:date="2020-06-29T14:21:00Z">
              <w:rPr/>
            </w:rPrChange>
          </w:rPr>
          <w:t>the a</w:t>
        </w:r>
      </w:ins>
      <w:del w:id="800" w:author="user" w:date="2020-02-08T04:19:00Z">
        <w:r w:rsidR="003C58AC" w:rsidRPr="004F1E35" w:rsidDel="00A51A20">
          <w:rPr>
            <w:rFonts w:ascii="Times New Roman" w:hAnsi="Times New Roman" w:cs="Times New Roman"/>
            <w:rPrChange w:id="801" w:author="user" w:date="2020-06-29T14:21:00Z">
              <w:rPr/>
            </w:rPrChange>
          </w:rPr>
          <w:delText>A</w:delText>
        </w:r>
      </w:del>
      <w:r w:rsidR="003C58AC" w:rsidRPr="004F1E35">
        <w:rPr>
          <w:rFonts w:ascii="Times New Roman" w:hAnsi="Times New Roman" w:cs="Times New Roman"/>
          <w:rPrChange w:id="802" w:author="user" w:date="2020-06-29T14:21:00Z">
            <w:rPr/>
          </w:rPrChange>
        </w:rPr>
        <w:t>dmin users</w:t>
      </w:r>
      <w:r w:rsidRPr="004F1E35">
        <w:rPr>
          <w:rFonts w:ascii="Times New Roman" w:hAnsi="Times New Roman" w:cs="Times New Roman"/>
          <w:rPrChange w:id="803" w:author="user" w:date="2020-06-29T14:21:00Z">
            <w:rPr/>
          </w:rPrChange>
        </w:rPr>
        <w:t xml:space="preserve"> on your </w:t>
      </w:r>
      <w:ins w:id="804" w:author="user" w:date="2020-02-08T04:19:00Z">
        <w:r w:rsidR="00A51A20" w:rsidRPr="004F1E35">
          <w:rPr>
            <w:rFonts w:ascii="Times New Roman" w:hAnsi="Times New Roman" w:cs="Times New Roman"/>
            <w:rPrChange w:id="805" w:author="user" w:date="2020-06-29T14:21:00Z">
              <w:rPr/>
            </w:rPrChange>
          </w:rPr>
          <w:t>d</w:t>
        </w:r>
      </w:ins>
      <w:del w:id="806" w:author="user" w:date="2020-02-08T04:19:00Z">
        <w:r w:rsidRPr="004F1E35" w:rsidDel="00A51A20">
          <w:rPr>
            <w:rFonts w:ascii="Times New Roman" w:hAnsi="Times New Roman" w:cs="Times New Roman"/>
            <w:rPrChange w:id="807" w:author="user" w:date="2020-06-29T14:21:00Z">
              <w:rPr/>
            </w:rPrChange>
          </w:rPr>
          <w:delText>D</w:delText>
        </w:r>
      </w:del>
      <w:r w:rsidRPr="004F1E35">
        <w:rPr>
          <w:rFonts w:ascii="Times New Roman" w:hAnsi="Times New Roman" w:cs="Times New Roman"/>
          <w:rPrChange w:id="808" w:author="user" w:date="2020-06-29T14:21:00Z">
            <w:rPr/>
          </w:rPrChange>
        </w:rPr>
        <w:t xml:space="preserve">ashboard screen. You can </w:t>
      </w:r>
      <w:ins w:id="809" w:author="user" w:date="2020-02-08T04:19:00Z">
        <w:r w:rsidR="00A51A20" w:rsidRPr="004F1E35">
          <w:rPr>
            <w:rFonts w:ascii="Times New Roman" w:hAnsi="Times New Roman" w:cs="Times New Roman"/>
            <w:rPrChange w:id="810" w:author="user" w:date="2020-06-29T14:21:00Z">
              <w:rPr/>
            </w:rPrChange>
          </w:rPr>
          <w:t>perform multiple activities including</w:t>
        </w:r>
      </w:ins>
      <w:del w:id="811" w:author="user" w:date="2020-02-08T04:19:00Z">
        <w:r w:rsidRPr="004F1E35" w:rsidDel="00A51A20">
          <w:rPr>
            <w:rFonts w:ascii="Times New Roman" w:hAnsi="Times New Roman" w:cs="Times New Roman"/>
            <w:rPrChange w:id="812" w:author="user" w:date="2020-06-29T14:21:00Z">
              <w:rPr/>
            </w:rPrChange>
          </w:rPr>
          <w:delText>also</w:delText>
        </w:r>
      </w:del>
      <w:r w:rsidRPr="004F1E35">
        <w:rPr>
          <w:rFonts w:ascii="Times New Roman" w:hAnsi="Times New Roman" w:cs="Times New Roman"/>
          <w:rPrChange w:id="813" w:author="user" w:date="2020-06-29T14:21:00Z">
            <w:rPr/>
          </w:rPrChange>
        </w:rPr>
        <w:t xml:space="preserve"> like posts, comment on posts, search for posts, delete posts, check notifications</w:t>
      </w:r>
      <w:del w:id="814" w:author="user" w:date="2020-02-08T04:19:00Z">
        <w:r w:rsidRPr="004F1E35" w:rsidDel="00A51A20">
          <w:rPr>
            <w:rFonts w:ascii="Times New Roman" w:hAnsi="Times New Roman" w:cs="Times New Roman"/>
            <w:rPrChange w:id="815" w:author="user" w:date="2020-06-29T14:21:00Z">
              <w:rPr/>
            </w:rPrChange>
          </w:rPr>
          <w:delText xml:space="preserve"> etc</w:delText>
        </w:r>
      </w:del>
      <w:r w:rsidRPr="004F1E35">
        <w:rPr>
          <w:rFonts w:ascii="Times New Roman" w:hAnsi="Times New Roman" w:cs="Times New Roman"/>
          <w:rPrChange w:id="816" w:author="user" w:date="2020-06-29T14:21:00Z">
            <w:rPr/>
          </w:rPrChange>
        </w:rPr>
        <w:t xml:space="preserve">. You can also view the top 5 students list </w:t>
      </w:r>
      <w:ins w:id="817" w:author="user" w:date="2020-02-08T04:20:00Z">
        <w:r w:rsidR="00A51A20" w:rsidRPr="004F1E35">
          <w:rPr>
            <w:rFonts w:ascii="Times New Roman" w:hAnsi="Times New Roman" w:cs="Times New Roman"/>
            <w:rPrChange w:id="818" w:author="user" w:date="2020-06-29T14:21:00Z">
              <w:rPr/>
            </w:rPrChange>
          </w:rPr>
          <w:t>on</w:t>
        </w:r>
      </w:ins>
      <w:del w:id="819" w:author="user" w:date="2020-02-08T04:20:00Z">
        <w:r w:rsidRPr="004F1E35" w:rsidDel="00A51A20">
          <w:rPr>
            <w:rFonts w:ascii="Times New Roman" w:hAnsi="Times New Roman" w:cs="Times New Roman"/>
            <w:rPrChange w:id="820" w:author="user" w:date="2020-06-29T14:21:00Z">
              <w:rPr/>
            </w:rPrChange>
          </w:rPr>
          <w:delText>to</w:delText>
        </w:r>
      </w:del>
      <w:r w:rsidRPr="004F1E35">
        <w:rPr>
          <w:rFonts w:ascii="Times New Roman" w:hAnsi="Times New Roman" w:cs="Times New Roman"/>
          <w:rPrChange w:id="821" w:author="user" w:date="2020-06-29T14:21:00Z">
            <w:rPr/>
          </w:rPrChange>
        </w:rPr>
        <w:t xml:space="preserve"> the right of the screen.</w:t>
      </w:r>
    </w:p>
    <w:p w14:paraId="16494D36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822" w:author="user" w:date="2020-06-29T14:21:00Z">
            <w:rPr/>
          </w:rPrChange>
        </w:rPr>
        <w:pPrChange w:id="823" w:author="user" w:date="2020-06-29T14:21:00Z">
          <w:pPr/>
        </w:pPrChange>
      </w:pPr>
    </w:p>
    <w:p w14:paraId="1523CBE3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824" w:author="user" w:date="2020-06-29T14:21:00Z">
            <w:rPr/>
          </w:rPrChange>
        </w:rPr>
        <w:pPrChange w:id="825" w:author="user" w:date="2020-06-29T14:21:00Z">
          <w:pPr>
            <w:pStyle w:val="Heading3"/>
          </w:pPr>
        </w:pPrChange>
      </w:pPr>
      <w:bookmarkStart w:id="826" w:name="_Toc44335588"/>
      <w:r w:rsidRPr="004F1E35">
        <w:rPr>
          <w:rFonts w:ascii="Times New Roman" w:hAnsi="Times New Roman" w:cs="Times New Roman"/>
          <w:rPrChange w:id="827" w:author="user" w:date="2020-06-29T14:21:00Z">
            <w:rPr/>
          </w:rPrChange>
        </w:rPr>
        <w:t>Search:</w:t>
      </w:r>
      <w:bookmarkEnd w:id="826"/>
    </w:p>
    <w:p w14:paraId="195190F2" w14:textId="04F0755B" w:rsidR="00E42FD4" w:rsidRPr="004F1E35" w:rsidRDefault="00254873">
      <w:pPr>
        <w:spacing w:line="240" w:lineRule="auto"/>
        <w:jc w:val="both"/>
        <w:rPr>
          <w:ins w:id="828" w:author="user" w:date="2020-06-29T14:20:00Z"/>
          <w:rFonts w:ascii="Times New Roman" w:hAnsi="Times New Roman" w:cs="Times New Roman"/>
          <w:rPrChange w:id="829" w:author="user" w:date="2020-06-29T14:21:00Z">
            <w:rPr>
              <w:ins w:id="830" w:author="user" w:date="2020-06-29T14:20:00Z"/>
            </w:rPr>
          </w:rPrChange>
        </w:rPr>
        <w:pPrChange w:id="831" w:author="user" w:date="2020-06-29T14:21:00Z">
          <w:pPr>
            <w:spacing w:line="240" w:lineRule="auto"/>
          </w:pPr>
        </w:pPrChange>
      </w:pPr>
      <w:ins w:id="832" w:author="user" w:date="2020-02-27T06:02:00Z">
        <w:r w:rsidRPr="004F1E35">
          <w:rPr>
            <w:rFonts w:ascii="Times New Roman" w:hAnsi="Times New Roman" w:cs="Times New Roman"/>
            <w:rPrChange w:id="833" w:author="user" w:date="2020-06-29T14:21:00Z">
              <w:rPr/>
            </w:rPrChange>
          </w:rPr>
          <w:t xml:space="preserve">The </w:t>
        </w:r>
      </w:ins>
      <w:r w:rsidR="00E42FD4" w:rsidRPr="004F1E35">
        <w:rPr>
          <w:rFonts w:ascii="Times New Roman" w:hAnsi="Times New Roman" w:cs="Times New Roman"/>
          <w:rPrChange w:id="834" w:author="user" w:date="2020-06-29T14:21:00Z">
            <w:rPr/>
          </w:rPrChange>
        </w:rPr>
        <w:t xml:space="preserve">Admin users can search for information on the dashboard page based on certain key words. There is a </w:t>
      </w:r>
      <w:r w:rsidR="00E42FD4" w:rsidRPr="004F1E35">
        <w:rPr>
          <w:rFonts w:ascii="Times New Roman" w:hAnsi="Times New Roman" w:cs="Times New Roman"/>
          <w:b/>
          <w:bCs/>
          <w:rPrChange w:id="835" w:author="user" w:date="2020-06-29T14:21:00Z">
            <w:rPr>
              <w:b/>
              <w:bCs/>
            </w:rPr>
          </w:rPrChange>
        </w:rPr>
        <w:t>Search</w:t>
      </w:r>
      <w:r w:rsidR="00E42FD4" w:rsidRPr="004F1E35">
        <w:rPr>
          <w:rFonts w:ascii="Times New Roman" w:hAnsi="Times New Roman" w:cs="Times New Roman"/>
          <w:rPrChange w:id="836" w:author="user" w:date="2020-06-29T14:21:00Z">
            <w:rPr/>
          </w:rPrChange>
        </w:rPr>
        <w:t xml:space="preserve"> text box available at the top of the feeds. They can type</w:t>
      </w:r>
      <w:ins w:id="837" w:author="user" w:date="2020-02-27T06:03:00Z">
        <w:r w:rsidRPr="004F1E35">
          <w:rPr>
            <w:rFonts w:ascii="Times New Roman" w:hAnsi="Times New Roman" w:cs="Times New Roman"/>
            <w:rPrChange w:id="838" w:author="user" w:date="2020-06-29T14:21:00Z">
              <w:rPr/>
            </w:rPrChange>
          </w:rPr>
          <w:t xml:space="preserve"> </w:t>
        </w:r>
      </w:ins>
      <w:del w:id="839" w:author="user" w:date="2020-02-27T06:03:00Z">
        <w:r w:rsidR="00E42FD4" w:rsidRPr="004F1E35" w:rsidDel="00254873">
          <w:rPr>
            <w:rFonts w:ascii="Times New Roman" w:hAnsi="Times New Roman" w:cs="Times New Roman"/>
            <w:rPrChange w:id="840" w:author="user" w:date="2020-06-29T14:21:00Z">
              <w:rPr/>
            </w:rPrChange>
          </w:rPr>
          <w:delText xml:space="preserve"> in their</w:delText>
        </w:r>
      </w:del>
      <w:r w:rsidR="00E42FD4" w:rsidRPr="004F1E35">
        <w:rPr>
          <w:rFonts w:ascii="Times New Roman" w:hAnsi="Times New Roman" w:cs="Times New Roman"/>
          <w:rPrChange w:id="841" w:author="user" w:date="2020-06-29T14:21:00Z">
            <w:rPr/>
          </w:rPrChange>
        </w:rPr>
        <w:t xml:space="preserve"> keyword</w:t>
      </w:r>
      <w:ins w:id="842" w:author="user" w:date="2020-02-27T06:03:00Z">
        <w:r w:rsidRPr="004F1E35">
          <w:rPr>
            <w:rFonts w:ascii="Times New Roman" w:hAnsi="Times New Roman" w:cs="Times New Roman"/>
            <w:rPrChange w:id="843" w:author="user" w:date="2020-06-29T14:21:00Z">
              <w:rPr/>
            </w:rPrChange>
          </w:rPr>
          <w:t>(s)</w:t>
        </w:r>
      </w:ins>
      <w:r w:rsidR="00E42FD4" w:rsidRPr="004F1E35">
        <w:rPr>
          <w:rFonts w:ascii="Times New Roman" w:hAnsi="Times New Roman" w:cs="Times New Roman"/>
          <w:rPrChange w:id="844" w:author="user" w:date="2020-06-29T14:21:00Z">
            <w:rPr/>
          </w:rPrChange>
        </w:rPr>
        <w:t xml:space="preserve"> and the search result will be displayed below the </w:t>
      </w:r>
      <w:r w:rsidR="00E42FD4" w:rsidRPr="004F1E35">
        <w:rPr>
          <w:rFonts w:ascii="Times New Roman" w:hAnsi="Times New Roman" w:cs="Times New Roman"/>
          <w:b/>
          <w:bCs/>
          <w:rPrChange w:id="845" w:author="user" w:date="2020-06-29T14:21:00Z">
            <w:rPr>
              <w:b/>
              <w:bCs/>
            </w:rPr>
          </w:rPrChange>
        </w:rPr>
        <w:t>Search</w:t>
      </w:r>
      <w:r w:rsidR="00E42FD4" w:rsidRPr="004F1E35">
        <w:rPr>
          <w:rFonts w:ascii="Times New Roman" w:hAnsi="Times New Roman" w:cs="Times New Roman"/>
          <w:rPrChange w:id="846" w:author="user" w:date="2020-06-29T14:21:00Z">
            <w:rPr/>
          </w:rPrChange>
        </w:rPr>
        <w:t xml:space="preserve"> text box based on the keyword typed</w:t>
      </w:r>
      <w:del w:id="847" w:author="user" w:date="2020-02-27T06:03:00Z">
        <w:r w:rsidR="00E42FD4" w:rsidRPr="004F1E35" w:rsidDel="00254873">
          <w:rPr>
            <w:rFonts w:ascii="Times New Roman" w:hAnsi="Times New Roman" w:cs="Times New Roman"/>
            <w:rPrChange w:id="848" w:author="user" w:date="2020-06-29T14:21:00Z">
              <w:rPr/>
            </w:rPrChange>
          </w:rPr>
          <w:delText xml:space="preserve"> in</w:delText>
        </w:r>
      </w:del>
      <w:r w:rsidR="00E42FD4" w:rsidRPr="004F1E35">
        <w:rPr>
          <w:rFonts w:ascii="Times New Roman" w:hAnsi="Times New Roman" w:cs="Times New Roman"/>
          <w:rPrChange w:id="849" w:author="user" w:date="2020-06-29T14:21:00Z">
            <w:rPr/>
          </w:rPrChange>
        </w:rPr>
        <w:t>.</w:t>
      </w:r>
    </w:p>
    <w:p w14:paraId="00327DA7" w14:textId="5EFDCF26" w:rsidR="004F1E35" w:rsidRPr="004F1E35" w:rsidRDefault="004F1E35">
      <w:pPr>
        <w:tabs>
          <w:tab w:val="left" w:pos="1860"/>
        </w:tabs>
        <w:jc w:val="both"/>
        <w:rPr>
          <w:rFonts w:ascii="Times New Roman" w:hAnsi="Times New Roman" w:cs="Times New Roman"/>
          <w:rPrChange w:id="850" w:author="user" w:date="2020-06-29T14:21:00Z">
            <w:rPr/>
          </w:rPrChange>
        </w:rPr>
        <w:pPrChange w:id="851" w:author="user" w:date="2020-06-29T14:21:00Z">
          <w:pPr/>
        </w:pPrChange>
      </w:pPr>
    </w:p>
    <w:p w14:paraId="69324058" w14:textId="1DECAE6F" w:rsidR="00E42FD4" w:rsidRPr="004F1E35" w:rsidRDefault="002727FD">
      <w:pPr>
        <w:spacing w:line="240" w:lineRule="auto"/>
        <w:jc w:val="both"/>
        <w:rPr>
          <w:rFonts w:ascii="Times New Roman" w:hAnsi="Times New Roman" w:cs="Times New Roman"/>
          <w:rPrChange w:id="852" w:author="user" w:date="2020-06-29T14:21:00Z">
            <w:rPr/>
          </w:rPrChange>
        </w:rPr>
        <w:pPrChange w:id="853" w:author="user" w:date="2020-06-29T14:21:00Z">
          <w:pPr/>
        </w:pPrChange>
      </w:pPr>
      <w:del w:id="854" w:author="sumathi r" w:date="2020-06-22T18:40:00Z">
        <w:r w:rsidRPr="004F1E35" w:rsidDel="00A825B9">
          <w:rPr>
            <w:rFonts w:ascii="Times New Roman" w:hAnsi="Times New Roman" w:cs="Times New Roman"/>
            <w:noProof/>
            <w:rPrChange w:id="855" w:author="user" w:date="2020-06-29T14:21:00Z">
              <w:rPr>
                <w:noProof/>
              </w:rPr>
            </w:rPrChange>
          </w:rPr>
          <w:drawing>
            <wp:inline distT="0" distB="0" distL="0" distR="0" wp14:anchorId="37F5461C" wp14:editId="091A35C9">
              <wp:extent cx="5943600" cy="2907665"/>
              <wp:effectExtent l="19050" t="19050" r="0" b="6985"/>
              <wp:docPr id="6" name="Picture 6" descr="Dashboar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dashboard.PNG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0766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856" w:author="sumathi r" w:date="2020-06-22T18:40:00Z">
        <w:r w:rsidR="00A825B9" w:rsidRPr="004F1E35">
          <w:rPr>
            <w:rFonts w:ascii="Times New Roman" w:hAnsi="Times New Roman" w:cs="Times New Roman"/>
            <w:noProof/>
            <w:rPrChange w:id="857" w:author="user" w:date="2020-06-29T14:21:00Z">
              <w:rPr>
                <w:noProof/>
              </w:rPr>
            </w:rPrChange>
          </w:rPr>
          <w:drawing>
            <wp:inline distT="0" distB="0" distL="0" distR="0" wp14:anchorId="46990A84" wp14:editId="1F15693D">
              <wp:extent cx="5943600" cy="2613025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13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DB6528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858" w:author="user" w:date="2020-06-29T14:21:00Z">
            <w:rPr/>
          </w:rPrChange>
        </w:rPr>
        <w:pPrChange w:id="859" w:author="user" w:date="2020-06-29T14:21:00Z">
          <w:pPr>
            <w:pStyle w:val="Heading2"/>
          </w:pPr>
        </w:pPrChange>
      </w:pPr>
      <w:bookmarkStart w:id="860" w:name="_Toc44335589"/>
      <w:r w:rsidRPr="004F1E35">
        <w:rPr>
          <w:rFonts w:ascii="Times New Roman" w:hAnsi="Times New Roman" w:cs="Times New Roman"/>
          <w:rPrChange w:id="861" w:author="user" w:date="2020-06-29T14:21:00Z">
            <w:rPr/>
          </w:rPrChange>
        </w:rPr>
        <w:lastRenderedPageBreak/>
        <w:t>Notifications:</w:t>
      </w:r>
      <w:bookmarkEnd w:id="860"/>
    </w:p>
    <w:p w14:paraId="46C48CAB" w14:textId="73A1071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862" w:author="user" w:date="2020-06-29T14:21:00Z">
            <w:rPr/>
          </w:rPrChange>
        </w:rPr>
        <w:pPrChange w:id="863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864" w:author="user" w:date="2020-06-29T14:21:00Z">
            <w:rPr/>
          </w:rPrChange>
        </w:rPr>
        <w:t xml:space="preserve">The Notifications screen displays all the updates related to </w:t>
      </w:r>
      <w:ins w:id="865" w:author="user" w:date="2020-02-27T06:03:00Z">
        <w:r w:rsidR="00254873" w:rsidRPr="004F1E35">
          <w:rPr>
            <w:rFonts w:ascii="Times New Roman" w:hAnsi="Times New Roman" w:cs="Times New Roman"/>
            <w:rPrChange w:id="866" w:author="user" w:date="2020-06-29T14:21:00Z">
              <w:rPr/>
            </w:rPrChange>
          </w:rPr>
          <w:t>the s</w:t>
        </w:r>
      </w:ins>
      <w:del w:id="867" w:author="user" w:date="2020-02-27T06:03:00Z">
        <w:r w:rsidRPr="004F1E35" w:rsidDel="00254873">
          <w:rPr>
            <w:rFonts w:ascii="Times New Roman" w:hAnsi="Times New Roman" w:cs="Times New Roman"/>
            <w:rPrChange w:id="868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869" w:author="user" w:date="2020-06-29T14:21:00Z">
            <w:rPr/>
          </w:rPrChange>
        </w:rPr>
        <w:t>tudents</w:t>
      </w:r>
      <w:ins w:id="870" w:author="user" w:date="2020-02-27T06:03:00Z">
        <w:r w:rsidR="00254873" w:rsidRPr="004F1E35">
          <w:rPr>
            <w:rFonts w:ascii="Times New Roman" w:hAnsi="Times New Roman" w:cs="Times New Roman"/>
            <w:rPrChange w:id="871" w:author="user" w:date="2020-06-29T14:21:00Z">
              <w:rPr/>
            </w:rPrChange>
          </w:rPr>
          <w:t>,</w:t>
        </w:r>
      </w:ins>
      <w:del w:id="872" w:author="user" w:date="2020-02-27T06:03:00Z">
        <w:r w:rsidRPr="004F1E35" w:rsidDel="00254873">
          <w:rPr>
            <w:rFonts w:ascii="Times New Roman" w:hAnsi="Times New Roman" w:cs="Times New Roman"/>
            <w:rPrChange w:id="873" w:author="user" w:date="2020-06-29T14:21:00Z">
              <w:rPr/>
            </w:rPrChange>
          </w:rPr>
          <w:delText xml:space="preserve"> and</w:delText>
        </w:r>
      </w:del>
      <w:r w:rsidRPr="004F1E35">
        <w:rPr>
          <w:rFonts w:ascii="Times New Roman" w:hAnsi="Times New Roman" w:cs="Times New Roman"/>
          <w:rPrChange w:id="874" w:author="user" w:date="2020-06-29T14:21:00Z">
            <w:rPr/>
          </w:rPrChange>
        </w:rPr>
        <w:t xml:space="preserve"> </w:t>
      </w:r>
      <w:ins w:id="875" w:author="user" w:date="2020-02-27T06:03:00Z">
        <w:r w:rsidR="00254873" w:rsidRPr="004F1E35">
          <w:rPr>
            <w:rFonts w:ascii="Times New Roman" w:hAnsi="Times New Roman" w:cs="Times New Roman"/>
            <w:rPrChange w:id="876" w:author="user" w:date="2020-06-29T14:21:00Z">
              <w:rPr/>
            </w:rPrChange>
          </w:rPr>
          <w:t>t</w:t>
        </w:r>
      </w:ins>
      <w:del w:id="877" w:author="user" w:date="2020-02-27T06:03:00Z">
        <w:r w:rsidRPr="004F1E35" w:rsidDel="00254873">
          <w:rPr>
            <w:rFonts w:ascii="Times New Roman" w:hAnsi="Times New Roman" w:cs="Times New Roman"/>
            <w:rPrChange w:id="878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879" w:author="user" w:date="2020-06-29T14:21:00Z">
            <w:rPr/>
          </w:rPrChange>
        </w:rPr>
        <w:t>eachers</w:t>
      </w:r>
      <w:r w:rsidR="004135F0" w:rsidRPr="004F1E35">
        <w:rPr>
          <w:rFonts w:ascii="Times New Roman" w:hAnsi="Times New Roman" w:cs="Times New Roman"/>
          <w:rPrChange w:id="880" w:author="user" w:date="2020-06-29T14:21:00Z">
            <w:rPr/>
          </w:rPrChange>
        </w:rPr>
        <w:t xml:space="preserve"> and </w:t>
      </w:r>
      <w:del w:id="881" w:author="user" w:date="2020-02-27T06:03:00Z">
        <w:r w:rsidR="004135F0" w:rsidRPr="004F1E35" w:rsidDel="00254873">
          <w:rPr>
            <w:rFonts w:ascii="Times New Roman" w:hAnsi="Times New Roman" w:cs="Times New Roman"/>
            <w:rPrChange w:id="882" w:author="user" w:date="2020-06-29T14:21:00Z">
              <w:rPr/>
            </w:rPrChange>
          </w:rPr>
          <w:delText>organizers</w:delText>
        </w:r>
      </w:del>
      <w:ins w:id="883" w:author="user" w:date="2020-02-27T06:03:00Z">
        <w:r w:rsidR="00254873" w:rsidRPr="004F1E35">
          <w:rPr>
            <w:rFonts w:ascii="Times New Roman" w:hAnsi="Times New Roman" w:cs="Times New Roman"/>
            <w:rPrChange w:id="884" w:author="user" w:date="2020-06-29T14:21:00Z">
              <w:rPr/>
            </w:rPrChange>
          </w:rPr>
          <w:t>organizers</w:t>
        </w:r>
      </w:ins>
      <w:r w:rsidRPr="004F1E35">
        <w:rPr>
          <w:rFonts w:ascii="Times New Roman" w:hAnsi="Times New Roman" w:cs="Times New Roman"/>
          <w:rPrChange w:id="885" w:author="user" w:date="2020-06-29T14:21:00Z">
            <w:rPr/>
          </w:rPrChange>
        </w:rPr>
        <w:t xml:space="preserve">. Click the bell icon displayed at the top of the Dashboard screen to access the Notifications screen. On this screen, you can view notifications </w:t>
      </w:r>
      <w:ins w:id="886" w:author="user" w:date="2020-02-27T06:04:00Z">
        <w:r w:rsidR="00254873" w:rsidRPr="004F1E35">
          <w:rPr>
            <w:rFonts w:ascii="Times New Roman" w:hAnsi="Times New Roman" w:cs="Times New Roman"/>
            <w:rPrChange w:id="887" w:author="user" w:date="2020-06-29T14:21:00Z">
              <w:rPr/>
            </w:rPrChange>
          </w:rPr>
          <w:t>including</w:t>
        </w:r>
      </w:ins>
      <w:del w:id="888" w:author="user" w:date="2020-02-27T06:04:00Z">
        <w:r w:rsidRPr="004F1E35" w:rsidDel="00254873">
          <w:rPr>
            <w:rFonts w:ascii="Times New Roman" w:hAnsi="Times New Roman" w:cs="Times New Roman"/>
            <w:rPrChange w:id="889" w:author="user" w:date="2020-06-29T14:21:00Z">
              <w:rPr/>
            </w:rPrChange>
          </w:rPr>
          <w:delText>such as</w:delText>
        </w:r>
      </w:del>
      <w:r w:rsidRPr="004F1E35">
        <w:rPr>
          <w:rFonts w:ascii="Times New Roman" w:hAnsi="Times New Roman" w:cs="Times New Roman"/>
          <w:rPrChange w:id="890" w:author="user" w:date="2020-06-29T14:21:00Z">
            <w:rPr/>
          </w:rPrChange>
        </w:rPr>
        <w:t xml:space="preserve"> new posts</w:t>
      </w:r>
      <w:r w:rsidR="00270948" w:rsidRPr="004F1E35">
        <w:rPr>
          <w:rFonts w:ascii="Times New Roman" w:hAnsi="Times New Roman" w:cs="Times New Roman"/>
          <w:rPrChange w:id="891" w:author="user" w:date="2020-06-29T14:21:00Z">
            <w:rPr/>
          </w:rPrChange>
        </w:rPr>
        <w:t>,</w:t>
      </w:r>
      <w:r w:rsidRPr="004F1E35">
        <w:rPr>
          <w:rFonts w:ascii="Times New Roman" w:hAnsi="Times New Roman" w:cs="Times New Roman"/>
          <w:rPrChange w:id="892" w:author="user" w:date="2020-06-29T14:21:00Z">
            <w:rPr/>
          </w:rPrChange>
        </w:rPr>
        <w:t xml:space="preserve"> hall pass requests, suggestions,</w:t>
      </w:r>
      <w:del w:id="893" w:author="user" w:date="2020-02-27T06:04:00Z">
        <w:r w:rsidRPr="004F1E35" w:rsidDel="00254873">
          <w:rPr>
            <w:rFonts w:ascii="Times New Roman" w:hAnsi="Times New Roman" w:cs="Times New Roman"/>
            <w:rPrChange w:id="894" w:author="user" w:date="2020-06-29T14:21:00Z">
              <w:rPr/>
            </w:rPrChange>
          </w:rPr>
          <w:delText xml:space="preserve"> and</w:delText>
        </w:r>
      </w:del>
      <w:r w:rsidRPr="004F1E35">
        <w:rPr>
          <w:rFonts w:ascii="Times New Roman" w:hAnsi="Times New Roman" w:cs="Times New Roman"/>
          <w:rPrChange w:id="895" w:author="user" w:date="2020-06-29T14:21:00Z">
            <w:rPr/>
          </w:rPrChange>
        </w:rPr>
        <w:t xml:space="preserve"> likes or comments</w:t>
      </w:r>
      <w:ins w:id="896" w:author="user" w:date="2020-02-27T06:04:00Z">
        <w:r w:rsidR="00254873" w:rsidRPr="004F1E35">
          <w:rPr>
            <w:rFonts w:ascii="Times New Roman" w:hAnsi="Times New Roman" w:cs="Times New Roman"/>
            <w:rPrChange w:id="897" w:author="user" w:date="2020-06-29T14:21:00Z">
              <w:rPr/>
            </w:rPrChange>
          </w:rPr>
          <w:t xml:space="preserve"> on the posts</w:t>
        </w:r>
      </w:ins>
      <w:del w:id="898" w:author="user" w:date="2020-02-27T06:04:00Z">
        <w:r w:rsidRPr="004F1E35" w:rsidDel="00254873">
          <w:rPr>
            <w:rFonts w:ascii="Times New Roman" w:hAnsi="Times New Roman" w:cs="Times New Roman"/>
            <w:rPrChange w:id="899" w:author="user" w:date="2020-06-29T14:21:00Z">
              <w:rPr/>
            </w:rPrChange>
          </w:rPr>
          <w:delText xml:space="preserve"> which are</w:delText>
        </w:r>
      </w:del>
      <w:r w:rsidRPr="004F1E35">
        <w:rPr>
          <w:rFonts w:ascii="Times New Roman" w:hAnsi="Times New Roman" w:cs="Times New Roman"/>
          <w:rPrChange w:id="900" w:author="user" w:date="2020-06-29T14:21:00Z">
            <w:rPr/>
          </w:rPrChange>
        </w:rPr>
        <w:t xml:space="preserve"> created by </w:t>
      </w:r>
      <w:ins w:id="901" w:author="user" w:date="2020-02-27T06:04:00Z">
        <w:r w:rsidR="00254873" w:rsidRPr="004F1E35">
          <w:rPr>
            <w:rFonts w:ascii="Times New Roman" w:hAnsi="Times New Roman" w:cs="Times New Roman"/>
            <w:rPrChange w:id="902" w:author="user" w:date="2020-06-29T14:21:00Z">
              <w:rPr/>
            </w:rPrChange>
          </w:rPr>
          <w:t>s</w:t>
        </w:r>
      </w:ins>
      <w:del w:id="903" w:author="user" w:date="2020-02-27T06:04:00Z">
        <w:r w:rsidRPr="004F1E35" w:rsidDel="00254873">
          <w:rPr>
            <w:rFonts w:ascii="Times New Roman" w:hAnsi="Times New Roman" w:cs="Times New Roman"/>
            <w:rPrChange w:id="904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905" w:author="user" w:date="2020-06-29T14:21:00Z">
            <w:rPr/>
          </w:rPrChange>
        </w:rPr>
        <w:t>tudents</w:t>
      </w:r>
      <w:ins w:id="906" w:author="user" w:date="2020-02-27T06:04:00Z">
        <w:r w:rsidR="00254873" w:rsidRPr="004F1E35">
          <w:rPr>
            <w:rFonts w:ascii="Times New Roman" w:hAnsi="Times New Roman" w:cs="Times New Roman"/>
            <w:rPrChange w:id="907" w:author="user" w:date="2020-06-29T14:21:00Z">
              <w:rPr/>
            </w:rPrChange>
          </w:rPr>
          <w:t xml:space="preserve">, </w:t>
        </w:r>
      </w:ins>
      <w:del w:id="908" w:author="user" w:date="2020-02-27T06:04:00Z">
        <w:r w:rsidRPr="004F1E35" w:rsidDel="00254873">
          <w:rPr>
            <w:rFonts w:ascii="Times New Roman" w:hAnsi="Times New Roman" w:cs="Times New Roman"/>
            <w:rPrChange w:id="909" w:author="user" w:date="2020-06-29T14:21:00Z">
              <w:rPr/>
            </w:rPrChange>
          </w:rPr>
          <w:delText xml:space="preserve"> and </w:delText>
        </w:r>
      </w:del>
      <w:ins w:id="910" w:author="user" w:date="2020-02-27T06:04:00Z">
        <w:r w:rsidR="00254873" w:rsidRPr="004F1E35">
          <w:rPr>
            <w:rFonts w:ascii="Times New Roman" w:hAnsi="Times New Roman" w:cs="Times New Roman"/>
            <w:rPrChange w:id="911" w:author="user" w:date="2020-06-29T14:21:00Z">
              <w:rPr/>
            </w:rPrChange>
          </w:rPr>
          <w:t>t</w:t>
        </w:r>
      </w:ins>
      <w:del w:id="912" w:author="user" w:date="2020-02-27T06:04:00Z">
        <w:r w:rsidRPr="004F1E35" w:rsidDel="00254873">
          <w:rPr>
            <w:rFonts w:ascii="Times New Roman" w:hAnsi="Times New Roman" w:cs="Times New Roman"/>
            <w:rPrChange w:id="913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914" w:author="user" w:date="2020-06-29T14:21:00Z">
            <w:rPr/>
          </w:rPrChange>
        </w:rPr>
        <w:t>eachers</w:t>
      </w:r>
      <w:ins w:id="915" w:author="user" w:date="2020-02-27T06:05:00Z">
        <w:r w:rsidR="00254873" w:rsidRPr="004F1E35">
          <w:rPr>
            <w:rFonts w:ascii="Times New Roman" w:hAnsi="Times New Roman" w:cs="Times New Roman"/>
            <w:rPrChange w:id="916" w:author="user" w:date="2020-06-29T14:21:00Z">
              <w:rPr/>
            </w:rPrChange>
          </w:rPr>
          <w:t>,</w:t>
        </w:r>
      </w:ins>
      <w:del w:id="917" w:author="user" w:date="2020-02-27T06:05:00Z">
        <w:r w:rsidR="00270948" w:rsidRPr="004F1E35" w:rsidDel="00254873">
          <w:rPr>
            <w:rFonts w:ascii="Times New Roman" w:hAnsi="Times New Roman" w:cs="Times New Roman"/>
            <w:rPrChange w:id="918" w:author="user" w:date="2020-06-29T14:21:00Z">
              <w:rPr/>
            </w:rPrChange>
          </w:rPr>
          <w:delText xml:space="preserve"> and</w:delText>
        </w:r>
      </w:del>
      <w:r w:rsidR="00270948" w:rsidRPr="004F1E35">
        <w:rPr>
          <w:rFonts w:ascii="Times New Roman" w:hAnsi="Times New Roman" w:cs="Times New Roman"/>
          <w:rPrChange w:id="919" w:author="user" w:date="2020-06-29T14:21:00Z">
            <w:rPr/>
          </w:rPrChange>
        </w:rPr>
        <w:t xml:space="preserve"> </w:t>
      </w:r>
      <w:r w:rsidR="004135F0" w:rsidRPr="004F1E35">
        <w:rPr>
          <w:rFonts w:ascii="Times New Roman" w:hAnsi="Times New Roman" w:cs="Times New Roman"/>
          <w:rPrChange w:id="920" w:author="user" w:date="2020-06-29T14:21:00Z">
            <w:rPr/>
          </w:rPrChange>
        </w:rPr>
        <w:t>o</w:t>
      </w:r>
      <w:r w:rsidR="00270948" w:rsidRPr="004F1E35">
        <w:rPr>
          <w:rFonts w:ascii="Times New Roman" w:hAnsi="Times New Roman" w:cs="Times New Roman"/>
          <w:rPrChange w:id="921" w:author="user" w:date="2020-06-29T14:21:00Z">
            <w:rPr/>
          </w:rPrChange>
        </w:rPr>
        <w:t xml:space="preserve">rganizations </w:t>
      </w:r>
      <w:ins w:id="922" w:author="user" w:date="2020-02-27T06:05:00Z">
        <w:r w:rsidR="00254873" w:rsidRPr="004F1E35">
          <w:rPr>
            <w:rFonts w:ascii="Times New Roman" w:hAnsi="Times New Roman" w:cs="Times New Roman"/>
            <w:rPrChange w:id="923" w:author="user" w:date="2020-06-29T14:21:00Z">
              <w:rPr/>
            </w:rPrChange>
          </w:rPr>
          <w:t>and the</w:t>
        </w:r>
      </w:ins>
      <w:del w:id="924" w:author="user" w:date="2020-02-27T06:05:00Z">
        <w:r w:rsidR="004135F0" w:rsidRPr="004F1E35" w:rsidDel="00254873">
          <w:rPr>
            <w:rFonts w:ascii="Times New Roman" w:hAnsi="Times New Roman" w:cs="Times New Roman"/>
            <w:rPrChange w:id="925" w:author="user" w:date="2020-06-29T14:21:00Z">
              <w:rPr/>
            </w:rPrChange>
          </w:rPr>
          <w:delText>&amp;</w:delText>
        </w:r>
      </w:del>
      <w:r w:rsidR="00270948" w:rsidRPr="004F1E35">
        <w:rPr>
          <w:rFonts w:ascii="Times New Roman" w:hAnsi="Times New Roman" w:cs="Times New Roman"/>
          <w:rPrChange w:id="926" w:author="user" w:date="2020-06-29T14:21:00Z">
            <w:rPr/>
          </w:rPrChange>
        </w:rPr>
        <w:t xml:space="preserve"> </w:t>
      </w:r>
      <w:r w:rsidR="004135F0" w:rsidRPr="004F1E35">
        <w:rPr>
          <w:rFonts w:ascii="Times New Roman" w:hAnsi="Times New Roman" w:cs="Times New Roman"/>
          <w:rPrChange w:id="927" w:author="user" w:date="2020-06-29T14:21:00Z">
            <w:rPr/>
          </w:rPrChange>
        </w:rPr>
        <w:t>o</w:t>
      </w:r>
      <w:r w:rsidR="00270948" w:rsidRPr="004F1E35">
        <w:rPr>
          <w:rFonts w:ascii="Times New Roman" w:hAnsi="Times New Roman" w:cs="Times New Roman"/>
          <w:rPrChange w:id="928" w:author="user" w:date="2020-06-29T14:21:00Z">
            <w:rPr/>
          </w:rPrChange>
        </w:rPr>
        <w:t>pportunities by</w:t>
      </w:r>
      <w:ins w:id="929" w:author="user" w:date="2020-02-27T06:05:00Z">
        <w:r w:rsidR="00254873" w:rsidRPr="004F1E35">
          <w:rPr>
            <w:rFonts w:ascii="Times New Roman" w:hAnsi="Times New Roman" w:cs="Times New Roman"/>
            <w:rPrChange w:id="930" w:author="user" w:date="2020-06-29T14:21:00Z">
              <w:rPr/>
            </w:rPrChange>
          </w:rPr>
          <w:t xml:space="preserve"> the</w:t>
        </w:r>
      </w:ins>
      <w:r w:rsidR="00270948" w:rsidRPr="004F1E35">
        <w:rPr>
          <w:rFonts w:ascii="Times New Roman" w:hAnsi="Times New Roman" w:cs="Times New Roman"/>
          <w:rPrChange w:id="931" w:author="user" w:date="2020-06-29T14:21:00Z">
            <w:rPr/>
          </w:rPrChange>
        </w:rPr>
        <w:t xml:space="preserve"> </w:t>
      </w:r>
      <w:ins w:id="932" w:author="user" w:date="2020-02-27T06:05:00Z">
        <w:r w:rsidR="00254873" w:rsidRPr="004F1E35">
          <w:rPr>
            <w:rFonts w:ascii="Times New Roman" w:hAnsi="Times New Roman" w:cs="Times New Roman"/>
            <w:rPrChange w:id="933" w:author="user" w:date="2020-06-29T14:21:00Z">
              <w:rPr/>
            </w:rPrChange>
          </w:rPr>
          <w:t>o</w:t>
        </w:r>
      </w:ins>
      <w:del w:id="934" w:author="user" w:date="2020-02-27T06:05:00Z">
        <w:r w:rsidR="00270948" w:rsidRPr="004F1E35" w:rsidDel="00254873">
          <w:rPr>
            <w:rFonts w:ascii="Times New Roman" w:hAnsi="Times New Roman" w:cs="Times New Roman"/>
            <w:rPrChange w:id="935" w:author="user" w:date="2020-06-29T14:21:00Z">
              <w:rPr/>
            </w:rPrChange>
          </w:rPr>
          <w:delText>O</w:delText>
        </w:r>
      </w:del>
      <w:r w:rsidR="00270948" w:rsidRPr="004F1E35">
        <w:rPr>
          <w:rFonts w:ascii="Times New Roman" w:hAnsi="Times New Roman" w:cs="Times New Roman"/>
          <w:rPrChange w:id="936" w:author="user" w:date="2020-06-29T14:21:00Z">
            <w:rPr/>
          </w:rPrChange>
        </w:rPr>
        <w:t>rganizer</w:t>
      </w:r>
      <w:r w:rsidRPr="004F1E35">
        <w:rPr>
          <w:rFonts w:ascii="Times New Roman" w:hAnsi="Times New Roman" w:cs="Times New Roman"/>
          <w:rPrChange w:id="937" w:author="user" w:date="2020-06-29T14:21:00Z">
            <w:rPr/>
          </w:rPrChange>
        </w:rPr>
        <w:t xml:space="preserve">. You can click on any </w:t>
      </w:r>
      <w:ins w:id="938" w:author="user" w:date="2020-02-27T06:05:00Z">
        <w:r w:rsidR="00254873" w:rsidRPr="004F1E35">
          <w:rPr>
            <w:rFonts w:ascii="Times New Roman" w:hAnsi="Times New Roman" w:cs="Times New Roman"/>
            <w:rPrChange w:id="939" w:author="user" w:date="2020-06-29T14:21:00Z">
              <w:rPr/>
            </w:rPrChange>
          </w:rPr>
          <w:t xml:space="preserve">of the </w:t>
        </w:r>
      </w:ins>
      <w:r w:rsidRPr="004F1E35">
        <w:rPr>
          <w:rFonts w:ascii="Times New Roman" w:hAnsi="Times New Roman" w:cs="Times New Roman"/>
          <w:rPrChange w:id="940" w:author="user" w:date="2020-06-29T14:21:00Z">
            <w:rPr/>
          </w:rPrChange>
        </w:rPr>
        <w:t>notification</w:t>
      </w:r>
      <w:ins w:id="941" w:author="user" w:date="2020-02-27T06:05:00Z">
        <w:r w:rsidR="00254873" w:rsidRPr="004F1E35">
          <w:rPr>
            <w:rFonts w:ascii="Times New Roman" w:hAnsi="Times New Roman" w:cs="Times New Roman"/>
            <w:rPrChange w:id="942" w:author="user" w:date="2020-06-29T14:21:00Z">
              <w:rPr/>
            </w:rPrChange>
          </w:rPr>
          <w:t>s</w:t>
        </w:r>
      </w:ins>
      <w:r w:rsidRPr="004F1E35">
        <w:rPr>
          <w:rFonts w:ascii="Times New Roman" w:hAnsi="Times New Roman" w:cs="Times New Roman"/>
          <w:rPrChange w:id="943" w:author="user" w:date="2020-06-29T14:21:00Z">
            <w:rPr/>
          </w:rPrChange>
        </w:rPr>
        <w:t xml:space="preserve"> to access the details of that </w:t>
      </w:r>
      <w:proofErr w:type="gramStart"/>
      <w:r w:rsidRPr="004F1E35">
        <w:rPr>
          <w:rFonts w:ascii="Times New Roman" w:hAnsi="Times New Roman" w:cs="Times New Roman"/>
          <w:rPrChange w:id="944" w:author="user" w:date="2020-06-29T14:21:00Z">
            <w:rPr/>
          </w:rPrChange>
        </w:rPr>
        <w:t>particular notification</w:t>
      </w:r>
      <w:proofErr w:type="gramEnd"/>
      <w:r w:rsidRPr="004F1E35">
        <w:rPr>
          <w:rFonts w:ascii="Times New Roman" w:hAnsi="Times New Roman" w:cs="Times New Roman"/>
          <w:rPrChange w:id="945" w:author="user" w:date="2020-06-29T14:21:00Z">
            <w:rPr/>
          </w:rPrChange>
        </w:rPr>
        <w:t xml:space="preserve">. You can view all notifications by clicking the </w:t>
      </w:r>
      <w:r w:rsidRPr="004F1E35">
        <w:rPr>
          <w:rFonts w:ascii="Times New Roman" w:hAnsi="Times New Roman" w:cs="Times New Roman"/>
          <w:b/>
          <w:bCs/>
          <w:rPrChange w:id="946" w:author="user" w:date="2020-06-29T14:21:00Z">
            <w:rPr>
              <w:b/>
              <w:bCs/>
            </w:rPr>
          </w:rPrChange>
        </w:rPr>
        <w:t>View All</w:t>
      </w:r>
      <w:r w:rsidRPr="004F1E35">
        <w:rPr>
          <w:rFonts w:ascii="Times New Roman" w:hAnsi="Times New Roman" w:cs="Times New Roman"/>
          <w:rPrChange w:id="947" w:author="user" w:date="2020-06-29T14:21:00Z">
            <w:rPr/>
          </w:rPrChange>
        </w:rPr>
        <w:t xml:space="preserve"> link.</w:t>
      </w:r>
      <w:ins w:id="948" w:author="sumathi r" w:date="2020-06-22T18:44:00Z">
        <w:r w:rsidR="00066134" w:rsidRPr="004F1E35">
          <w:rPr>
            <w:rFonts w:ascii="Times New Roman" w:hAnsi="Times New Roman" w:cs="Times New Roman"/>
            <w:rPrChange w:id="949" w:author="user" w:date="2020-06-29T14:21:00Z">
              <w:rPr/>
            </w:rPrChange>
          </w:rPr>
          <w:t xml:space="preserve"> </w:t>
        </w:r>
      </w:ins>
    </w:p>
    <w:p w14:paraId="7D554D7D" w14:textId="2EE44526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950" w:author="user" w:date="2020-06-29T14:21:00Z">
            <w:rPr/>
          </w:rPrChange>
        </w:rPr>
        <w:pPrChange w:id="951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952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32660382">
          <v:shapetype id="_x0000_t109" coordsize="21600,21600" o:spt="109" path="m,l,21600r21600,l21600,xe">
            <v:stroke joinstyle="miter"/>
            <v:path gradientshapeok="t" o:connecttype="rect"/>
          </v:shapetype>
          <v:shape id="Flowchart: Process 4" o:spid="_x0000_s1039" type="#_x0000_t109" style="position:absolute;left:0;text-align:left;margin-left:369pt;margin-top:4.7pt;width:99pt;height:135pt;z-index:251696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" filled="f" strokecolor="black [3213]" strokeweight="2.25pt">
            <v:path arrowok="t"/>
          </v:shape>
        </w:pict>
      </w:r>
      <w:del w:id="953" w:author="sumathi r" w:date="2020-06-22T18:53:00Z">
        <w:r w:rsidR="004135F0" w:rsidRPr="004F1E35" w:rsidDel="00066134">
          <w:rPr>
            <w:rFonts w:ascii="Times New Roman" w:hAnsi="Times New Roman" w:cs="Times New Roman"/>
            <w:noProof/>
            <w:rPrChange w:id="954" w:author="user" w:date="2020-06-29T14:21:00Z">
              <w:rPr>
                <w:noProof/>
              </w:rPr>
            </w:rPrChange>
          </w:rPr>
          <w:drawing>
            <wp:inline distT="0" distB="0" distL="0" distR="0" wp14:anchorId="0EA17210" wp14:editId="2085DCA7">
              <wp:extent cx="5943600" cy="2943225"/>
              <wp:effectExtent l="19050" t="19050" r="0" b="9525"/>
              <wp:docPr id="173" name="Picture 173" descr="A screenshot of a social media pos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3" name="notifications.PNG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4322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955" w:author="sumathi r" w:date="2020-06-22T18:53:00Z">
        <w:r w:rsidR="00066134" w:rsidRPr="004F1E35">
          <w:rPr>
            <w:rFonts w:ascii="Times New Roman" w:hAnsi="Times New Roman" w:cs="Times New Roman"/>
            <w:noProof/>
            <w:rPrChange w:id="956" w:author="user" w:date="2020-06-29T14:21:00Z">
              <w:rPr>
                <w:noProof/>
              </w:rPr>
            </w:rPrChange>
          </w:rPr>
          <w:drawing>
            <wp:inline distT="0" distB="0" distL="0" distR="0" wp14:anchorId="063D7EE7" wp14:editId="1A59A54D">
              <wp:extent cx="5943600" cy="2613025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13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8ABEA7" w14:textId="71306095" w:rsidR="00E42FD4" w:rsidRPr="004F1E35" w:rsidRDefault="000037AE">
      <w:pPr>
        <w:tabs>
          <w:tab w:val="left" w:pos="7005"/>
        </w:tabs>
        <w:spacing w:line="240" w:lineRule="auto"/>
        <w:jc w:val="both"/>
        <w:rPr>
          <w:rFonts w:ascii="Times New Roman" w:hAnsi="Times New Roman" w:cs="Times New Roman"/>
          <w:rPrChange w:id="957" w:author="user" w:date="2020-06-29T14:21:00Z">
            <w:rPr/>
          </w:rPrChange>
        </w:rPr>
        <w:pPrChange w:id="958" w:author="user" w:date="2020-06-29T14:21:00Z">
          <w:pPr/>
        </w:pPrChange>
      </w:pPr>
      <w:ins w:id="959" w:author="sumathi r" w:date="2020-03-04T20:56:00Z">
        <w:r w:rsidRPr="004F1E35">
          <w:rPr>
            <w:rFonts w:ascii="Times New Roman" w:hAnsi="Times New Roman" w:cs="Times New Roman"/>
            <w:rPrChange w:id="960" w:author="user" w:date="2020-06-29T14:21:00Z">
              <w:rPr/>
            </w:rPrChange>
          </w:rPr>
          <w:tab/>
        </w:r>
      </w:ins>
    </w:p>
    <w:p w14:paraId="01C0EB75" w14:textId="07110FD3" w:rsidR="00E42FD4" w:rsidRPr="004F1E35" w:rsidRDefault="003B37A8">
      <w:pPr>
        <w:spacing w:line="240" w:lineRule="auto"/>
        <w:jc w:val="both"/>
        <w:rPr>
          <w:rFonts w:ascii="Times New Roman" w:hAnsi="Times New Roman" w:cs="Times New Roman"/>
          <w:rPrChange w:id="961" w:author="user" w:date="2020-06-29T14:21:00Z">
            <w:rPr/>
          </w:rPrChange>
        </w:rPr>
        <w:pPrChange w:id="962" w:author="user" w:date="2020-06-29T14:21:00Z">
          <w:pPr/>
        </w:pPrChange>
      </w:pPr>
      <w:del w:id="963" w:author="sumathi r" w:date="2020-06-22T18:56:00Z">
        <w:r w:rsidRPr="004F1E35" w:rsidDel="00A9710B">
          <w:rPr>
            <w:rFonts w:ascii="Times New Roman" w:hAnsi="Times New Roman" w:cs="Times New Roman"/>
            <w:noProof/>
            <w:rPrChange w:id="964" w:author="user" w:date="2020-06-29T14:21:00Z">
              <w:rPr>
                <w:noProof/>
              </w:rPr>
            </w:rPrChange>
          </w:rPr>
          <w:drawing>
            <wp:inline distT="0" distB="0" distL="0" distR="0" wp14:anchorId="6B0B0A79" wp14:editId="10BA6BC7">
              <wp:extent cx="5943600" cy="2995930"/>
              <wp:effectExtent l="19050" t="19050" r="0" b="0"/>
              <wp:docPr id="174" name="Picture 174" descr="A screenshot of a social media pos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4" name="view_notification.PNG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95930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965" w:author="sumathi r" w:date="2020-06-22T18:56:00Z">
        <w:r w:rsidR="00A9710B" w:rsidRPr="004F1E35">
          <w:rPr>
            <w:rFonts w:ascii="Times New Roman" w:hAnsi="Times New Roman" w:cs="Times New Roman"/>
            <w:noProof/>
            <w:rPrChange w:id="966" w:author="user" w:date="2020-06-29T14:21:00Z">
              <w:rPr>
                <w:noProof/>
              </w:rPr>
            </w:rPrChange>
          </w:rPr>
          <w:drawing>
            <wp:inline distT="0" distB="0" distL="0" distR="0" wp14:anchorId="3498D64A" wp14:editId="60768A21">
              <wp:extent cx="5943600" cy="254635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46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15925C" w14:textId="77777777" w:rsidR="00E42FD4" w:rsidRPr="004F1E35" w:rsidRDefault="00437BCC">
      <w:pPr>
        <w:pStyle w:val="Heading2"/>
        <w:spacing w:line="240" w:lineRule="auto"/>
        <w:jc w:val="both"/>
        <w:rPr>
          <w:rFonts w:ascii="Times New Roman" w:hAnsi="Times New Roman" w:cs="Times New Roman"/>
          <w:rPrChange w:id="967" w:author="user" w:date="2020-06-29T14:21:00Z">
            <w:rPr/>
          </w:rPrChange>
        </w:rPr>
        <w:pPrChange w:id="968" w:author="user" w:date="2020-06-29T14:21:00Z">
          <w:pPr>
            <w:pStyle w:val="Heading2"/>
          </w:pPr>
        </w:pPrChange>
      </w:pPr>
      <w:bookmarkStart w:id="969" w:name="_Toc44335590"/>
      <w:r w:rsidRPr="004F1E35">
        <w:rPr>
          <w:rFonts w:ascii="Times New Roman" w:hAnsi="Times New Roman" w:cs="Times New Roman"/>
          <w:rPrChange w:id="970" w:author="user" w:date="2020-06-29T14:21:00Z">
            <w:rPr/>
          </w:rPrChange>
        </w:rPr>
        <w:t>Edit &amp; Delete</w:t>
      </w:r>
      <w:r w:rsidR="00E42FD4" w:rsidRPr="004F1E35">
        <w:rPr>
          <w:rFonts w:ascii="Times New Roman" w:hAnsi="Times New Roman" w:cs="Times New Roman"/>
          <w:rPrChange w:id="971" w:author="user" w:date="2020-06-29T14:21:00Z">
            <w:rPr/>
          </w:rPrChange>
        </w:rPr>
        <w:t xml:space="preserve"> Newsfeeds (Posts)</w:t>
      </w:r>
      <w:bookmarkEnd w:id="969"/>
    </w:p>
    <w:p w14:paraId="139CCFBC" w14:textId="0F4DB0BC" w:rsidR="00E42FD4" w:rsidRPr="004F1E35" w:rsidRDefault="00254873">
      <w:pPr>
        <w:spacing w:line="240" w:lineRule="auto"/>
        <w:jc w:val="both"/>
        <w:rPr>
          <w:rFonts w:ascii="Times New Roman" w:hAnsi="Times New Roman" w:cs="Times New Roman"/>
          <w:bCs/>
          <w:sz w:val="24"/>
          <w:szCs w:val="24"/>
          <w:rPrChange w:id="972" w:author="user" w:date="2020-06-29T14:21:00Z">
            <w:rPr>
              <w:bCs/>
              <w:sz w:val="24"/>
              <w:szCs w:val="24"/>
            </w:rPr>
          </w:rPrChange>
        </w:rPr>
        <w:pPrChange w:id="973" w:author="user" w:date="2020-06-29T14:21:00Z">
          <w:pPr/>
        </w:pPrChange>
      </w:pPr>
      <w:ins w:id="974" w:author="user" w:date="2020-02-27T06:05:00Z">
        <w:r w:rsidRPr="004F1E35">
          <w:rPr>
            <w:rFonts w:ascii="Times New Roman" w:hAnsi="Times New Roman" w:cs="Times New Roman"/>
            <w:bCs/>
            <w:sz w:val="24"/>
            <w:szCs w:val="24"/>
            <w:rPrChange w:id="975" w:author="user" w:date="2020-06-29T14:21:00Z">
              <w:rPr>
                <w:bCs/>
                <w:sz w:val="24"/>
                <w:szCs w:val="24"/>
              </w:rPr>
            </w:rPrChange>
          </w:rPr>
          <w:t>The a</w:t>
        </w:r>
      </w:ins>
      <w:del w:id="976" w:author="user" w:date="2020-02-27T06:05:00Z">
        <w:r w:rsidR="00E42FD4" w:rsidRPr="004F1E35" w:rsidDel="00254873">
          <w:rPr>
            <w:rFonts w:ascii="Times New Roman" w:hAnsi="Times New Roman" w:cs="Times New Roman"/>
            <w:bCs/>
            <w:sz w:val="24"/>
            <w:szCs w:val="24"/>
            <w:rPrChange w:id="977" w:author="user" w:date="2020-06-29T14:21:00Z">
              <w:rPr>
                <w:bCs/>
                <w:sz w:val="24"/>
                <w:szCs w:val="24"/>
              </w:rPr>
            </w:rPrChange>
          </w:rPr>
          <w:delText>A</w:delText>
        </w:r>
      </w:del>
      <w:r w:rsidR="00E42FD4" w:rsidRPr="004F1E35">
        <w:rPr>
          <w:rFonts w:ascii="Times New Roman" w:hAnsi="Times New Roman" w:cs="Times New Roman"/>
          <w:bCs/>
          <w:sz w:val="24"/>
          <w:szCs w:val="24"/>
          <w:rPrChange w:id="978" w:author="user" w:date="2020-06-29T14:21:00Z">
            <w:rPr>
              <w:bCs/>
              <w:sz w:val="24"/>
              <w:szCs w:val="24"/>
            </w:rPr>
          </w:rPrChange>
        </w:rPr>
        <w:t xml:space="preserve">dmin users </w:t>
      </w:r>
      <w:del w:id="979" w:author="user" w:date="2020-02-27T06:05:00Z">
        <w:r w:rsidR="00E42FD4" w:rsidRPr="004F1E35" w:rsidDel="00254873">
          <w:rPr>
            <w:rFonts w:ascii="Times New Roman" w:hAnsi="Times New Roman" w:cs="Times New Roman"/>
            <w:bCs/>
            <w:sz w:val="24"/>
            <w:szCs w:val="24"/>
            <w:rPrChange w:id="980" w:author="user" w:date="2020-06-29T14:21:00Z">
              <w:rPr>
                <w:bCs/>
                <w:sz w:val="24"/>
                <w:szCs w:val="24"/>
              </w:rPr>
            </w:rPrChange>
          </w:rPr>
          <w:delText>have the ability to</w:delText>
        </w:r>
      </w:del>
      <w:ins w:id="981" w:author="user" w:date="2020-02-27T06:05:00Z">
        <w:r w:rsidRPr="004F1E35">
          <w:rPr>
            <w:rFonts w:ascii="Times New Roman" w:hAnsi="Times New Roman" w:cs="Times New Roman"/>
            <w:bCs/>
            <w:sz w:val="24"/>
            <w:szCs w:val="24"/>
            <w:rPrChange w:id="982" w:author="user" w:date="2020-06-29T14:21:00Z">
              <w:rPr>
                <w:bCs/>
                <w:sz w:val="24"/>
                <w:szCs w:val="24"/>
              </w:rPr>
            </w:rPrChange>
          </w:rPr>
          <w:t>can</w:t>
        </w:r>
      </w:ins>
      <w:r w:rsidR="009A1674" w:rsidRPr="004F1E35">
        <w:rPr>
          <w:rFonts w:ascii="Times New Roman" w:hAnsi="Times New Roman" w:cs="Times New Roman"/>
          <w:bCs/>
          <w:sz w:val="24"/>
          <w:szCs w:val="24"/>
          <w:rPrChange w:id="983" w:author="user" w:date="2020-06-29T14:21:00Z">
            <w:rPr>
              <w:bCs/>
              <w:sz w:val="24"/>
              <w:szCs w:val="24"/>
            </w:rPr>
          </w:rPrChange>
        </w:rPr>
        <w:t xml:space="preserve"> edit</w:t>
      </w:r>
      <w:ins w:id="984" w:author="user" w:date="2020-06-29T14:22:00Z">
        <w:r w:rsidR="004F1E35">
          <w:rPr>
            <w:rFonts w:ascii="Times New Roman" w:hAnsi="Times New Roman" w:cs="Times New Roman"/>
            <w:bCs/>
            <w:sz w:val="24"/>
            <w:szCs w:val="24"/>
          </w:rPr>
          <w:t xml:space="preserve"> their</w:t>
        </w:r>
      </w:ins>
      <w:r w:rsidR="009A1674" w:rsidRPr="004F1E35">
        <w:rPr>
          <w:rFonts w:ascii="Times New Roman" w:hAnsi="Times New Roman" w:cs="Times New Roman"/>
          <w:bCs/>
          <w:sz w:val="24"/>
          <w:szCs w:val="24"/>
          <w:rPrChange w:id="985" w:author="user" w:date="2020-06-29T14:21:00Z">
            <w:rPr>
              <w:bCs/>
              <w:sz w:val="24"/>
              <w:szCs w:val="24"/>
            </w:rPr>
          </w:rPrChange>
        </w:rPr>
        <w:t xml:space="preserve"> own newsfeeds and</w:t>
      </w:r>
      <w:r w:rsidR="00E42FD4" w:rsidRPr="004F1E35">
        <w:rPr>
          <w:rFonts w:ascii="Times New Roman" w:hAnsi="Times New Roman" w:cs="Times New Roman"/>
          <w:bCs/>
          <w:sz w:val="24"/>
          <w:szCs w:val="24"/>
          <w:rPrChange w:id="986" w:author="user" w:date="2020-06-29T14:21:00Z">
            <w:rPr>
              <w:bCs/>
              <w:sz w:val="24"/>
              <w:szCs w:val="24"/>
            </w:rPr>
          </w:rPrChange>
        </w:rPr>
        <w:t xml:space="preserve"> delete </w:t>
      </w:r>
      <w:r w:rsidR="00437BCC" w:rsidRPr="004F1E35">
        <w:rPr>
          <w:rFonts w:ascii="Times New Roman" w:hAnsi="Times New Roman" w:cs="Times New Roman"/>
          <w:bCs/>
          <w:sz w:val="24"/>
          <w:szCs w:val="24"/>
          <w:rPrChange w:id="987" w:author="user" w:date="2020-06-29T14:21:00Z">
            <w:rPr>
              <w:bCs/>
              <w:sz w:val="24"/>
              <w:szCs w:val="24"/>
            </w:rPr>
          </w:rPrChange>
        </w:rPr>
        <w:t xml:space="preserve">all </w:t>
      </w:r>
      <w:r w:rsidR="00E42FD4" w:rsidRPr="004F1E35">
        <w:rPr>
          <w:rFonts w:ascii="Times New Roman" w:hAnsi="Times New Roman" w:cs="Times New Roman"/>
          <w:bCs/>
          <w:sz w:val="24"/>
          <w:szCs w:val="24"/>
          <w:rPrChange w:id="988" w:author="user" w:date="2020-06-29T14:21:00Z">
            <w:rPr>
              <w:bCs/>
              <w:sz w:val="24"/>
              <w:szCs w:val="24"/>
            </w:rPr>
          </w:rPrChange>
        </w:rPr>
        <w:t>newsfeeds or comment</w:t>
      </w:r>
      <w:r w:rsidR="00437BCC" w:rsidRPr="004F1E35">
        <w:rPr>
          <w:rFonts w:ascii="Times New Roman" w:hAnsi="Times New Roman" w:cs="Times New Roman"/>
          <w:bCs/>
          <w:sz w:val="24"/>
          <w:szCs w:val="24"/>
          <w:rPrChange w:id="989" w:author="user" w:date="2020-06-29T14:21:00Z">
            <w:rPr>
              <w:bCs/>
              <w:sz w:val="24"/>
              <w:szCs w:val="24"/>
            </w:rPr>
          </w:rPrChange>
        </w:rPr>
        <w:t>s</w:t>
      </w:r>
      <w:r w:rsidR="00E42FD4" w:rsidRPr="004F1E35">
        <w:rPr>
          <w:rFonts w:ascii="Times New Roman" w:hAnsi="Times New Roman" w:cs="Times New Roman"/>
          <w:bCs/>
          <w:sz w:val="24"/>
          <w:szCs w:val="24"/>
          <w:rPrChange w:id="990" w:author="user" w:date="2020-06-29T14:21:00Z">
            <w:rPr>
              <w:bCs/>
              <w:sz w:val="24"/>
              <w:szCs w:val="24"/>
            </w:rPr>
          </w:rPrChange>
        </w:rPr>
        <w:t xml:space="preserve"> on </w:t>
      </w:r>
      <w:ins w:id="991" w:author="user" w:date="2020-02-27T06:05:00Z">
        <w:r w:rsidRPr="004F1E35">
          <w:rPr>
            <w:rFonts w:ascii="Times New Roman" w:hAnsi="Times New Roman" w:cs="Times New Roman"/>
            <w:bCs/>
            <w:sz w:val="24"/>
            <w:szCs w:val="24"/>
            <w:rPrChange w:id="992" w:author="user" w:date="2020-06-29T14:21:00Z">
              <w:rPr>
                <w:bCs/>
                <w:sz w:val="24"/>
                <w:szCs w:val="24"/>
              </w:rPr>
            </w:rPrChange>
          </w:rPr>
          <w:t>a</w:t>
        </w:r>
      </w:ins>
      <w:del w:id="993" w:author="user" w:date="2020-02-27T06:05:00Z">
        <w:r w:rsidR="00E42FD4" w:rsidRPr="004F1E35" w:rsidDel="00254873">
          <w:rPr>
            <w:rFonts w:ascii="Times New Roman" w:hAnsi="Times New Roman" w:cs="Times New Roman"/>
            <w:bCs/>
            <w:sz w:val="24"/>
            <w:szCs w:val="24"/>
            <w:rPrChange w:id="994" w:author="user" w:date="2020-06-29T14:21:00Z">
              <w:rPr>
                <w:bCs/>
                <w:sz w:val="24"/>
                <w:szCs w:val="24"/>
              </w:rPr>
            </w:rPrChange>
          </w:rPr>
          <w:delText>particular</w:delText>
        </w:r>
      </w:del>
      <w:r w:rsidR="00E42FD4" w:rsidRPr="004F1E35">
        <w:rPr>
          <w:rFonts w:ascii="Times New Roman" w:hAnsi="Times New Roman" w:cs="Times New Roman"/>
          <w:bCs/>
          <w:sz w:val="24"/>
          <w:szCs w:val="24"/>
          <w:rPrChange w:id="995" w:author="user" w:date="2020-06-29T14:21:00Z">
            <w:rPr>
              <w:bCs/>
              <w:sz w:val="24"/>
              <w:szCs w:val="24"/>
            </w:rPr>
          </w:rPrChange>
        </w:rPr>
        <w:t xml:space="preserve"> newsfeed</w:t>
      </w:r>
      <w:del w:id="996" w:author="user" w:date="2020-02-27T06:05:00Z">
        <w:r w:rsidR="00E42FD4" w:rsidRPr="004F1E35" w:rsidDel="00254873">
          <w:rPr>
            <w:rFonts w:ascii="Times New Roman" w:hAnsi="Times New Roman" w:cs="Times New Roman"/>
            <w:bCs/>
            <w:sz w:val="24"/>
            <w:szCs w:val="24"/>
            <w:rPrChange w:id="997" w:author="user" w:date="2020-06-29T14:21:00Z">
              <w:rPr>
                <w:bCs/>
                <w:sz w:val="24"/>
                <w:szCs w:val="24"/>
              </w:rPr>
            </w:rPrChange>
          </w:rPr>
          <w:delText>s</w:delText>
        </w:r>
      </w:del>
      <w:r w:rsidR="00E42FD4" w:rsidRPr="004F1E35">
        <w:rPr>
          <w:rFonts w:ascii="Times New Roman" w:hAnsi="Times New Roman" w:cs="Times New Roman"/>
          <w:bCs/>
          <w:sz w:val="24"/>
          <w:szCs w:val="24"/>
          <w:rPrChange w:id="998" w:author="user" w:date="2020-06-29T14:21:00Z">
            <w:rPr>
              <w:bCs/>
              <w:sz w:val="24"/>
              <w:szCs w:val="24"/>
            </w:rPr>
          </w:rPrChange>
        </w:rPr>
        <w:t>.</w:t>
      </w:r>
    </w:p>
    <w:p w14:paraId="01DA1087" w14:textId="77777777" w:rsidR="002A7878" w:rsidRPr="004F1E35" w:rsidRDefault="002A7878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999" w:author="user" w:date="2020-06-29T14:21:00Z">
            <w:rPr>
              <w:b/>
              <w:sz w:val="24"/>
              <w:szCs w:val="24"/>
            </w:rPr>
          </w:rPrChange>
        </w:rPr>
        <w:pPrChange w:id="1000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sz w:val="24"/>
          <w:szCs w:val="24"/>
          <w:rPrChange w:id="1001" w:author="user" w:date="2020-06-29T14:21:00Z">
            <w:rPr>
              <w:b/>
              <w:sz w:val="24"/>
              <w:szCs w:val="24"/>
            </w:rPr>
          </w:rPrChange>
        </w:rPr>
        <w:t>To edit a newsfeed:</w:t>
      </w:r>
    </w:p>
    <w:p w14:paraId="25B8CB7C" w14:textId="77777777" w:rsidR="002A7878" w:rsidRPr="004F1E35" w:rsidRDefault="002A7878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002" w:author="user" w:date="2020-06-29T14:21:00Z">
            <w:rPr>
              <w:b/>
              <w:sz w:val="24"/>
              <w:szCs w:val="24"/>
            </w:rPr>
          </w:rPrChange>
        </w:rPr>
        <w:pPrChange w:id="1003" w:author="user" w:date="2020-06-29T14:21:00Z">
          <w:pPr>
            <w:pStyle w:val="ListParagraph"/>
            <w:numPr>
              <w:numId w:val="33"/>
            </w:numPr>
            <w:ind w:left="825"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004" w:author="user" w:date="2020-06-29T14:21:00Z">
            <w:rPr>
              <w:bCs/>
              <w:sz w:val="24"/>
              <w:szCs w:val="24"/>
            </w:rPr>
          </w:rPrChange>
        </w:rPr>
        <w:t xml:space="preserve">Click on </w:t>
      </w:r>
      <w:ins w:id="1005" w:author="user" w:date="2020-02-27T06:05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06" w:author="user" w:date="2020-06-29T14:21:00Z">
              <w:rPr>
                <w:bCs/>
                <w:sz w:val="24"/>
                <w:szCs w:val="24"/>
              </w:rPr>
            </w:rPrChange>
          </w:rPr>
          <w:t>the</w:t>
        </w:r>
      </w:ins>
      <w:del w:id="1007" w:author="user" w:date="2020-02-27T06:05:00Z">
        <w:r w:rsidRPr="004F1E35" w:rsidDel="00254873">
          <w:rPr>
            <w:rFonts w:ascii="Times New Roman" w:hAnsi="Times New Roman" w:cs="Times New Roman"/>
            <w:bCs/>
            <w:sz w:val="24"/>
            <w:szCs w:val="24"/>
            <w:rPrChange w:id="1008" w:author="user" w:date="2020-06-29T14:21:00Z">
              <w:rPr>
                <w:bCs/>
                <w:sz w:val="24"/>
                <w:szCs w:val="24"/>
              </w:rPr>
            </w:rPrChange>
          </w:rPr>
          <w:delText>your</w:delText>
        </w:r>
      </w:del>
      <w:r w:rsidRPr="004F1E35">
        <w:rPr>
          <w:rFonts w:ascii="Times New Roman" w:hAnsi="Times New Roman" w:cs="Times New Roman"/>
          <w:bCs/>
          <w:sz w:val="24"/>
          <w:szCs w:val="24"/>
          <w:rPrChange w:id="1009" w:author="user" w:date="2020-06-29T14:21:00Z">
            <w:rPr>
              <w:bCs/>
              <w:sz w:val="24"/>
              <w:szCs w:val="24"/>
            </w:rPr>
          </w:rPrChange>
        </w:rPr>
        <w:t xml:space="preserve"> newsfeed you want to edit.</w:t>
      </w:r>
    </w:p>
    <w:p w14:paraId="3D630F9E" w14:textId="77777777" w:rsidR="002A7878" w:rsidRPr="004F1E35" w:rsidRDefault="002A7878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010" w:author="user" w:date="2020-06-29T14:21:00Z">
            <w:rPr>
              <w:b/>
              <w:sz w:val="24"/>
              <w:szCs w:val="24"/>
            </w:rPr>
          </w:rPrChange>
        </w:rPr>
        <w:pPrChange w:id="1011" w:author="user" w:date="2020-06-29T14:21:00Z">
          <w:pPr>
            <w:pStyle w:val="ListParagraph"/>
            <w:numPr>
              <w:numId w:val="33"/>
            </w:numPr>
            <w:ind w:left="825"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012" w:author="user" w:date="2020-06-29T14:21:00Z">
            <w:rPr>
              <w:bCs/>
              <w:sz w:val="24"/>
              <w:szCs w:val="24"/>
            </w:rPr>
          </w:rPrChange>
        </w:rPr>
        <w:t xml:space="preserve">On the newsfeed details window, click the </w:t>
      </w:r>
      <w:r w:rsidRPr="004F1E35">
        <w:rPr>
          <w:rFonts w:ascii="Times New Roman" w:hAnsi="Times New Roman" w:cs="Times New Roman"/>
          <w:noProof/>
          <w:rPrChange w:id="1013" w:author="user" w:date="2020-06-29T14:21:00Z">
            <w:rPr>
              <w:noProof/>
            </w:rPr>
          </w:rPrChange>
        </w:rPr>
        <w:drawing>
          <wp:inline distT="0" distB="0" distL="0" distR="0" wp14:anchorId="397BAD19" wp14:editId="58AC6542">
            <wp:extent cx="247650" cy="22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E35">
        <w:rPr>
          <w:rFonts w:ascii="Times New Roman" w:hAnsi="Times New Roman" w:cs="Times New Roman"/>
          <w:bCs/>
          <w:sz w:val="24"/>
          <w:szCs w:val="24"/>
          <w:rPrChange w:id="1014" w:author="user" w:date="2020-06-29T14:21:00Z">
            <w:rPr>
              <w:bCs/>
              <w:sz w:val="24"/>
              <w:szCs w:val="24"/>
            </w:rPr>
          </w:rPrChange>
        </w:rPr>
        <w:t>icon displayed at the top right corner of the newsfeed</w:t>
      </w:r>
    </w:p>
    <w:p w14:paraId="1C5AFA64" w14:textId="77777777" w:rsidR="002A7878" w:rsidRPr="004F1E35" w:rsidRDefault="002A7878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015" w:author="user" w:date="2020-06-29T14:21:00Z">
            <w:rPr>
              <w:b/>
              <w:sz w:val="24"/>
              <w:szCs w:val="24"/>
            </w:rPr>
          </w:rPrChange>
        </w:rPr>
        <w:pPrChange w:id="1016" w:author="user" w:date="2020-06-29T14:21:00Z">
          <w:pPr>
            <w:pStyle w:val="ListParagraph"/>
            <w:numPr>
              <w:numId w:val="33"/>
            </w:numPr>
            <w:ind w:left="825"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017" w:author="user" w:date="2020-06-29T14:21:00Z">
            <w:rPr>
              <w:bCs/>
              <w:sz w:val="24"/>
              <w:szCs w:val="24"/>
            </w:rPr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sz w:val="24"/>
          <w:szCs w:val="24"/>
          <w:rPrChange w:id="1018" w:author="user" w:date="2020-06-29T14:21:00Z">
            <w:rPr>
              <w:bCs/>
              <w:sz w:val="24"/>
              <w:szCs w:val="24"/>
            </w:rPr>
          </w:rPrChange>
        </w:rPr>
        <w:t>Edit Newsfeed</w:t>
      </w:r>
      <w:ins w:id="1019" w:author="user" w:date="2020-02-27T06:08:00Z">
        <w:r w:rsidR="00254873" w:rsidRPr="004F1E35">
          <w:rPr>
            <w:rFonts w:ascii="Times New Roman" w:hAnsi="Times New Roman" w:cs="Times New Roman"/>
            <w:b/>
            <w:sz w:val="24"/>
            <w:szCs w:val="24"/>
            <w:rPrChange w:id="1020" w:author="user" w:date="2020-06-29T14:21:00Z">
              <w:rPr>
                <w:b/>
                <w:sz w:val="24"/>
                <w:szCs w:val="24"/>
              </w:rPr>
            </w:rPrChange>
          </w:rPr>
          <w:t xml:space="preserve"> </w:t>
        </w:r>
      </w:ins>
      <w:del w:id="1021" w:author="user" w:date="2020-02-27T06:08:00Z">
        <w:r w:rsidRPr="004F1E35" w:rsidDel="00254873">
          <w:rPr>
            <w:rFonts w:ascii="Times New Roman" w:hAnsi="Times New Roman" w:cs="Times New Roman"/>
            <w:bCs/>
            <w:sz w:val="24"/>
            <w:szCs w:val="24"/>
            <w:rPrChange w:id="1022" w:author="user" w:date="2020-06-29T14:21:00Z">
              <w:rPr>
                <w:bCs/>
                <w:sz w:val="24"/>
                <w:szCs w:val="24"/>
              </w:rPr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bCs/>
          <w:sz w:val="24"/>
          <w:szCs w:val="24"/>
          <w:rPrChange w:id="1023" w:author="user" w:date="2020-06-29T14:21:00Z">
            <w:rPr>
              <w:bCs/>
              <w:sz w:val="24"/>
              <w:szCs w:val="24"/>
            </w:rPr>
          </w:rPrChange>
        </w:rPr>
        <w:t>button.</w:t>
      </w:r>
    </w:p>
    <w:p w14:paraId="69448792" w14:textId="3C4C79C1" w:rsidR="002D55E4" w:rsidRPr="004F1E35" w:rsidRDefault="00FE264D">
      <w:pPr>
        <w:spacing w:line="240" w:lineRule="auto"/>
        <w:ind w:left="465"/>
        <w:jc w:val="both"/>
        <w:rPr>
          <w:rFonts w:ascii="Times New Roman" w:hAnsi="Times New Roman" w:cs="Times New Roman"/>
          <w:b/>
          <w:sz w:val="24"/>
          <w:szCs w:val="24"/>
          <w:rPrChange w:id="1024" w:author="user" w:date="2020-06-29T14:21:00Z">
            <w:rPr>
              <w:b/>
              <w:sz w:val="24"/>
              <w:szCs w:val="24"/>
            </w:rPr>
          </w:rPrChange>
        </w:rPr>
        <w:pPrChange w:id="1025" w:author="user" w:date="2020-06-29T14:21:00Z">
          <w:pPr>
            <w:ind w:left="465"/>
          </w:pPr>
        </w:pPrChange>
      </w:pPr>
      <w:r>
        <w:rPr>
          <w:rFonts w:ascii="Times New Roman" w:hAnsi="Times New Roman" w:cs="Times New Roman"/>
          <w:b/>
          <w:noProof/>
          <w:sz w:val="24"/>
          <w:szCs w:val="24"/>
          <w:rPrChange w:id="1026" w:author="user" w:date="2020-06-29T14:21:00Z">
            <w:rPr>
              <w:rFonts w:ascii="Times New Roman" w:hAnsi="Times New Roman" w:cs="Times New Roman"/>
              <w:b/>
              <w:noProof/>
              <w:sz w:val="24"/>
              <w:szCs w:val="24"/>
            </w:rPr>
          </w:rPrChange>
        </w:rPr>
        <w:lastRenderedPageBreak/>
        <w:pict w14:anchorId="68B57243">
          <v:oval id="Oval 47" o:spid="_x0000_s1038" style="position:absolute;left:0;text-align:left;margin-left:342.75pt;margin-top:47.5pt;width:61.5pt;height:11.25pt;z-index:251706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" filled="f" strokecolor="black [3213]" strokeweight="1.5pt"/>
        </w:pict>
      </w:r>
      <w:ins w:id="1027" w:author="sumathi r" w:date="2020-06-22T19:00:00Z">
        <w:r w:rsidR="008A25F0" w:rsidRPr="004F1E35">
          <w:rPr>
            <w:rFonts w:ascii="Times New Roman" w:hAnsi="Times New Roman" w:cs="Times New Roman"/>
            <w:noProof/>
            <w:rPrChange w:id="1028" w:author="user" w:date="2020-06-29T14:21:00Z">
              <w:rPr>
                <w:noProof/>
              </w:rPr>
            </w:rPrChange>
          </w:rPr>
          <w:drawing>
            <wp:inline distT="0" distB="0" distL="0" distR="0" wp14:anchorId="23651F73" wp14:editId="5BA0FBDD">
              <wp:extent cx="5943600" cy="2487930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87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029" w:author="sumathi r" w:date="2020-06-22T18:58:00Z">
        <w:r w:rsidR="001D7A51" w:rsidRPr="004F1E35" w:rsidDel="008A25F0">
          <w:rPr>
            <w:rFonts w:ascii="Times New Roman" w:hAnsi="Times New Roman" w:cs="Times New Roman"/>
            <w:b/>
            <w:noProof/>
            <w:sz w:val="24"/>
            <w:szCs w:val="24"/>
            <w:rPrChange w:id="1030" w:author="user" w:date="2020-06-29T14:21:00Z">
              <w:rPr>
                <w:b/>
                <w:noProof/>
                <w:sz w:val="24"/>
                <w:szCs w:val="24"/>
              </w:rPr>
            </w:rPrChange>
          </w:rPr>
          <w:drawing>
            <wp:inline distT="0" distB="0" distL="0" distR="0" wp14:anchorId="13ED53A7" wp14:editId="0FCD1BCF">
              <wp:extent cx="5943600" cy="2961005"/>
              <wp:effectExtent l="19050" t="19050" r="0" b="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edit-newsfeed.PNG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6100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</w:p>
    <w:p w14:paraId="0511E38E" w14:textId="4D5BC209" w:rsidR="00091210" w:rsidRPr="004F1E35" w:rsidRDefault="00091210" w:rsidP="004F1E35">
      <w:pPr>
        <w:pStyle w:val="ListParagraph"/>
        <w:numPr>
          <w:ilvl w:val="0"/>
          <w:numId w:val="34"/>
        </w:numPr>
        <w:spacing w:line="240" w:lineRule="auto"/>
        <w:jc w:val="both"/>
        <w:rPr>
          <w:ins w:id="1031" w:author="user" w:date="2020-06-29T14:22:00Z"/>
          <w:rFonts w:ascii="Times New Roman" w:hAnsi="Times New Roman" w:cs="Times New Roman"/>
          <w:b/>
          <w:sz w:val="24"/>
          <w:szCs w:val="24"/>
          <w:rPrChange w:id="1032" w:author="user" w:date="2020-06-29T14:22:00Z">
            <w:rPr>
              <w:ins w:id="1033" w:author="user" w:date="2020-06-29T14:22:00Z"/>
              <w:rFonts w:ascii="Times New Roman" w:hAnsi="Times New Roman" w:cs="Times New Roman"/>
              <w:bCs/>
              <w:sz w:val="24"/>
              <w:szCs w:val="24"/>
            </w:rPr>
          </w:rPrChange>
        </w:rPr>
      </w:pPr>
      <w:del w:id="1034" w:author="sumathi r" w:date="2020-06-22T19:03:00Z">
        <w:r w:rsidRPr="004F1E35" w:rsidDel="001C5D10">
          <w:rPr>
            <w:rFonts w:ascii="Times New Roman" w:hAnsi="Times New Roman" w:cs="Times New Roman"/>
            <w:b/>
            <w:noProof/>
            <w:sz w:val="24"/>
            <w:szCs w:val="24"/>
            <w:rPrChange w:id="1035" w:author="user" w:date="2020-06-29T14:21:00Z">
              <w:rPr>
                <w:b/>
                <w:noProof/>
                <w:sz w:val="24"/>
                <w:szCs w:val="24"/>
              </w:rPr>
            </w:rPrChange>
          </w:rPr>
          <w:drawing>
            <wp:anchor distT="0" distB="0" distL="114300" distR="114300" simplePos="0" relativeHeight="251656704" behindDoc="0" locked="0" layoutInCell="1" allowOverlap="1" wp14:anchorId="5A451702" wp14:editId="6D9EE43A">
              <wp:simplePos x="0" y="0"/>
              <wp:positionH relativeFrom="margin">
                <wp:posOffset>266700</wp:posOffset>
              </wp:positionH>
              <wp:positionV relativeFrom="paragraph">
                <wp:posOffset>560705</wp:posOffset>
              </wp:positionV>
              <wp:extent cx="5943600" cy="2943225"/>
              <wp:effectExtent l="19050" t="19050" r="0" b="9525"/>
              <wp:wrapTopAndBottom/>
              <wp:docPr id="175" name="Picture 175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5" name="edit_newsfeed_form.PNG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4322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anchor>
          </w:drawing>
        </w:r>
      </w:del>
      <w:r w:rsidR="0056059A" w:rsidRPr="004F1E35">
        <w:rPr>
          <w:rFonts w:ascii="Times New Roman" w:hAnsi="Times New Roman" w:cs="Times New Roman"/>
          <w:bCs/>
          <w:sz w:val="24"/>
          <w:szCs w:val="24"/>
          <w:rPrChange w:id="1036" w:author="user" w:date="2020-06-29T14:21:00Z">
            <w:rPr>
              <w:bCs/>
              <w:sz w:val="24"/>
              <w:szCs w:val="24"/>
            </w:rPr>
          </w:rPrChange>
        </w:rPr>
        <w:t>When</w:t>
      </w:r>
      <w:ins w:id="1037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38" w:author="user" w:date="2020-06-29T14:21:00Z">
              <w:rPr>
                <w:bCs/>
                <w:sz w:val="24"/>
                <w:szCs w:val="24"/>
              </w:rPr>
            </w:rPrChange>
          </w:rPr>
          <w:t xml:space="preserve"> you</w:t>
        </w:r>
      </w:ins>
      <w:r w:rsidR="0056059A" w:rsidRPr="004F1E35">
        <w:rPr>
          <w:rFonts w:ascii="Times New Roman" w:hAnsi="Times New Roman" w:cs="Times New Roman"/>
          <w:bCs/>
          <w:sz w:val="24"/>
          <w:szCs w:val="24"/>
          <w:rPrChange w:id="1039" w:author="user" w:date="2020-06-29T14:21:00Z">
            <w:rPr>
              <w:bCs/>
              <w:sz w:val="24"/>
              <w:szCs w:val="24"/>
            </w:rPr>
          </w:rPrChange>
        </w:rPr>
        <w:t xml:space="preserve"> click on</w:t>
      </w:r>
      <w:ins w:id="1040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41" w:author="user" w:date="2020-06-29T14:21:00Z">
              <w:rPr>
                <w:bCs/>
                <w:sz w:val="24"/>
                <w:szCs w:val="24"/>
              </w:rPr>
            </w:rPrChange>
          </w:rPr>
          <w:t xml:space="preserve"> the</w:t>
        </w:r>
      </w:ins>
      <w:r w:rsidR="0056059A" w:rsidRPr="004F1E35">
        <w:rPr>
          <w:rFonts w:ascii="Times New Roman" w:hAnsi="Times New Roman" w:cs="Times New Roman"/>
          <w:bCs/>
          <w:sz w:val="24"/>
          <w:szCs w:val="24"/>
          <w:rPrChange w:id="1042" w:author="user" w:date="2020-06-29T14:21:00Z">
            <w:rPr>
              <w:bCs/>
              <w:sz w:val="24"/>
              <w:szCs w:val="24"/>
            </w:rPr>
          </w:rPrChange>
        </w:rPr>
        <w:t xml:space="preserve"> </w:t>
      </w:r>
      <w:ins w:id="1043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44" w:author="user" w:date="2020-06-29T14:21:00Z">
              <w:rPr>
                <w:bCs/>
                <w:sz w:val="24"/>
                <w:szCs w:val="24"/>
              </w:rPr>
            </w:rPrChange>
          </w:rPr>
          <w:t>‘</w:t>
        </w:r>
      </w:ins>
      <w:r w:rsidR="0056059A" w:rsidRPr="004F1E35">
        <w:rPr>
          <w:rFonts w:ascii="Times New Roman" w:hAnsi="Times New Roman" w:cs="Times New Roman"/>
          <w:bCs/>
          <w:sz w:val="24"/>
          <w:szCs w:val="24"/>
          <w:rPrChange w:id="1045" w:author="user" w:date="2020-06-29T14:21:00Z">
            <w:rPr>
              <w:bCs/>
              <w:sz w:val="24"/>
              <w:szCs w:val="24"/>
            </w:rPr>
          </w:rPrChange>
        </w:rPr>
        <w:t>Edit Newsfeed</w:t>
      </w:r>
      <w:ins w:id="1046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47" w:author="user" w:date="2020-06-29T14:21:00Z">
              <w:rPr>
                <w:bCs/>
                <w:sz w:val="24"/>
                <w:szCs w:val="24"/>
              </w:rPr>
            </w:rPrChange>
          </w:rPr>
          <w:t>’</w:t>
        </w:r>
      </w:ins>
      <w:r w:rsidR="0056059A" w:rsidRPr="004F1E35">
        <w:rPr>
          <w:rFonts w:ascii="Times New Roman" w:hAnsi="Times New Roman" w:cs="Times New Roman"/>
          <w:bCs/>
          <w:sz w:val="24"/>
          <w:szCs w:val="24"/>
          <w:rPrChange w:id="1048" w:author="user" w:date="2020-06-29T14:21:00Z">
            <w:rPr>
              <w:bCs/>
              <w:sz w:val="24"/>
              <w:szCs w:val="24"/>
            </w:rPr>
          </w:rPrChange>
        </w:rPr>
        <w:t xml:space="preserve"> </w:t>
      </w:r>
      <w:proofErr w:type="gramStart"/>
      <w:r w:rsidR="0056059A" w:rsidRPr="004F1E35">
        <w:rPr>
          <w:rFonts w:ascii="Times New Roman" w:hAnsi="Times New Roman" w:cs="Times New Roman"/>
          <w:bCs/>
          <w:sz w:val="24"/>
          <w:szCs w:val="24"/>
          <w:rPrChange w:id="1049" w:author="user" w:date="2020-06-29T14:21:00Z">
            <w:rPr>
              <w:bCs/>
              <w:sz w:val="24"/>
              <w:szCs w:val="24"/>
            </w:rPr>
          </w:rPrChange>
        </w:rPr>
        <w:t xml:space="preserve">button, </w:t>
      </w:r>
      <w:ins w:id="1050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51" w:author="user" w:date="2020-06-29T14:21:00Z">
              <w:rPr>
                <w:bCs/>
                <w:sz w:val="24"/>
                <w:szCs w:val="24"/>
              </w:rPr>
            </w:rPrChange>
          </w:rPr>
          <w:t xml:space="preserve"> the</w:t>
        </w:r>
        <w:proofErr w:type="gramEnd"/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52" w:author="user" w:date="2020-06-29T14:21:00Z">
              <w:rPr>
                <w:bCs/>
                <w:sz w:val="24"/>
                <w:szCs w:val="24"/>
              </w:rPr>
            </w:rPrChange>
          </w:rPr>
          <w:t xml:space="preserve"> n</w:t>
        </w:r>
      </w:ins>
      <w:del w:id="1053" w:author="user" w:date="2020-02-27T06:06:00Z">
        <w:r w:rsidR="0056059A" w:rsidRPr="004F1E35" w:rsidDel="00254873">
          <w:rPr>
            <w:rFonts w:ascii="Times New Roman" w:hAnsi="Times New Roman" w:cs="Times New Roman"/>
            <w:bCs/>
            <w:sz w:val="24"/>
            <w:szCs w:val="24"/>
            <w:rPrChange w:id="1054" w:author="user" w:date="2020-06-29T14:21:00Z">
              <w:rPr>
                <w:bCs/>
                <w:sz w:val="24"/>
                <w:szCs w:val="24"/>
              </w:rPr>
            </w:rPrChange>
          </w:rPr>
          <w:delText>N</w:delText>
        </w:r>
      </w:del>
      <w:r w:rsidR="0056059A" w:rsidRPr="004F1E35">
        <w:rPr>
          <w:rFonts w:ascii="Times New Roman" w:hAnsi="Times New Roman" w:cs="Times New Roman"/>
          <w:bCs/>
          <w:sz w:val="24"/>
          <w:szCs w:val="24"/>
          <w:rPrChange w:id="1055" w:author="user" w:date="2020-06-29T14:21:00Z">
            <w:rPr>
              <w:bCs/>
              <w:sz w:val="24"/>
              <w:szCs w:val="24"/>
            </w:rPr>
          </w:rPrChange>
        </w:rPr>
        <w:t xml:space="preserve">ewsfeed form will pop out with </w:t>
      </w:r>
      <w:ins w:id="1056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57" w:author="user" w:date="2020-06-29T14:21:00Z">
              <w:rPr>
                <w:bCs/>
                <w:sz w:val="24"/>
                <w:szCs w:val="24"/>
              </w:rPr>
            </w:rPrChange>
          </w:rPr>
          <w:t xml:space="preserve">the </w:t>
        </w:r>
      </w:ins>
      <w:r w:rsidR="0056059A" w:rsidRPr="004F1E35">
        <w:rPr>
          <w:rFonts w:ascii="Times New Roman" w:hAnsi="Times New Roman" w:cs="Times New Roman"/>
          <w:bCs/>
          <w:sz w:val="24"/>
          <w:szCs w:val="24"/>
          <w:rPrChange w:id="1058" w:author="user" w:date="2020-06-29T14:21:00Z">
            <w:rPr>
              <w:bCs/>
              <w:sz w:val="24"/>
              <w:szCs w:val="24"/>
            </w:rPr>
          </w:rPrChange>
        </w:rPr>
        <w:t xml:space="preserve">newsfeed details. </w:t>
      </w:r>
    </w:p>
    <w:p w14:paraId="542FB4AD" w14:textId="77777777" w:rsidR="004F1E35" w:rsidRPr="004F1E35" w:rsidRDefault="004F1E35">
      <w:pPr>
        <w:pStyle w:val="ListParagraph"/>
        <w:spacing w:line="240" w:lineRule="auto"/>
        <w:ind w:left="1185"/>
        <w:jc w:val="center"/>
        <w:rPr>
          <w:ins w:id="1059" w:author="sumathi r" w:date="2020-06-22T19:03:00Z"/>
          <w:rFonts w:ascii="Times New Roman" w:hAnsi="Times New Roman" w:cs="Times New Roman"/>
          <w:b/>
          <w:sz w:val="24"/>
          <w:szCs w:val="24"/>
          <w:rPrChange w:id="1060" w:author="user" w:date="2020-06-29T14:21:00Z">
            <w:rPr>
              <w:ins w:id="1061" w:author="sumathi r" w:date="2020-06-22T19:03:00Z"/>
              <w:bCs/>
              <w:sz w:val="24"/>
              <w:szCs w:val="24"/>
            </w:rPr>
          </w:rPrChange>
        </w:rPr>
        <w:pPrChange w:id="1062" w:author="user" w:date="2020-06-29T14:23:00Z">
          <w:pPr>
            <w:pStyle w:val="ListParagraph"/>
            <w:numPr>
              <w:numId w:val="34"/>
            </w:numPr>
            <w:spacing w:line="240" w:lineRule="auto"/>
            <w:ind w:left="1185" w:hanging="360"/>
          </w:pPr>
        </w:pPrChange>
      </w:pPr>
    </w:p>
    <w:p w14:paraId="215479CE" w14:textId="7255A627" w:rsidR="001C5D10" w:rsidRPr="004F1E35" w:rsidDel="001C5D10" w:rsidRDefault="004F1E35">
      <w:pPr>
        <w:pStyle w:val="ListParagraph"/>
        <w:numPr>
          <w:ilvl w:val="0"/>
          <w:numId w:val="34"/>
        </w:numPr>
        <w:spacing w:line="240" w:lineRule="auto"/>
        <w:jc w:val="center"/>
        <w:rPr>
          <w:del w:id="1063" w:author="sumathi r" w:date="2020-06-22T19:03:00Z"/>
          <w:rFonts w:ascii="Times New Roman" w:hAnsi="Times New Roman" w:cs="Times New Roman"/>
          <w:b/>
          <w:sz w:val="24"/>
          <w:szCs w:val="24"/>
          <w:rPrChange w:id="1064" w:author="user" w:date="2020-06-29T14:21:00Z">
            <w:rPr>
              <w:del w:id="1065" w:author="sumathi r" w:date="2020-06-22T19:03:00Z"/>
              <w:b/>
              <w:sz w:val="24"/>
              <w:szCs w:val="24"/>
            </w:rPr>
          </w:rPrChange>
        </w:rPr>
        <w:pPrChange w:id="1066" w:author="user" w:date="2020-06-29T14:23:00Z">
          <w:pPr>
            <w:pStyle w:val="ListParagraph"/>
            <w:numPr>
              <w:numId w:val="34"/>
            </w:numPr>
            <w:ind w:left="1185" w:hanging="360"/>
          </w:pPr>
        </w:pPrChange>
      </w:pPr>
      <w:moveToRangeStart w:id="1067" w:author="user" w:date="2020-06-29T14:23:00Z" w:name="move44332998"/>
      <w:moveTo w:id="1068" w:author="user" w:date="2020-06-29T14:23:00Z">
        <w:r w:rsidRPr="00923147">
          <w:rPr>
            <w:rFonts w:ascii="Times New Roman" w:hAnsi="Times New Roman" w:cs="Times New Roman"/>
            <w:noProof/>
          </w:rPr>
          <w:drawing>
            <wp:inline distT="0" distB="0" distL="0" distR="0" wp14:anchorId="5AD41FC6" wp14:editId="425A22FD">
              <wp:extent cx="5943600" cy="2901315"/>
              <wp:effectExtent l="0" t="0" r="0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013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  <w:moveToRangeEnd w:id="1067"/>
    </w:p>
    <w:p w14:paraId="1A536733" w14:textId="168A1612" w:rsidR="00091210" w:rsidRPr="004F1E35" w:rsidRDefault="001C5D10">
      <w:pPr>
        <w:pStyle w:val="ListParagraph"/>
        <w:spacing w:line="240" w:lineRule="auto"/>
        <w:ind w:left="1185"/>
        <w:jc w:val="center"/>
        <w:rPr>
          <w:rFonts w:ascii="Times New Roman" w:hAnsi="Times New Roman" w:cs="Times New Roman"/>
          <w:b/>
          <w:sz w:val="24"/>
          <w:szCs w:val="24"/>
          <w:rPrChange w:id="1069" w:author="user" w:date="2020-06-29T14:21:00Z">
            <w:rPr>
              <w:b/>
              <w:sz w:val="24"/>
              <w:szCs w:val="24"/>
            </w:rPr>
          </w:rPrChange>
        </w:rPr>
        <w:pPrChange w:id="1070" w:author="user" w:date="2020-06-29T14:23:00Z">
          <w:pPr>
            <w:pStyle w:val="ListParagraph"/>
            <w:ind w:left="1185"/>
          </w:pPr>
        </w:pPrChange>
      </w:pPr>
      <w:moveFromRangeStart w:id="1071" w:author="user" w:date="2020-06-29T14:23:00Z" w:name="move44332998"/>
      <w:moveFrom w:id="1072" w:author="user" w:date="2020-06-29T14:23:00Z">
        <w:ins w:id="1073" w:author="sumathi r" w:date="2020-06-22T19:03:00Z">
          <w:r w:rsidRPr="004F1E35" w:rsidDel="004F1E35">
            <w:rPr>
              <w:rFonts w:ascii="Times New Roman" w:hAnsi="Times New Roman" w:cs="Times New Roman"/>
              <w:noProof/>
              <w:rPrChange w:id="1074" w:author="user" w:date="2020-06-29T14:21:00Z">
                <w:rPr>
                  <w:noProof/>
                </w:rPr>
              </w:rPrChange>
            </w:rPr>
            <w:drawing>
              <wp:inline distT="0" distB="0" distL="0" distR="0" wp14:anchorId="3A7BC69B" wp14:editId="509D1039">
                <wp:extent cx="5943600" cy="2901315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01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ins>
      </w:moveFrom>
      <w:moveFromRangeEnd w:id="1071"/>
    </w:p>
    <w:p w14:paraId="0CAAD43D" w14:textId="77777777" w:rsidR="0056059A" w:rsidRPr="004F1E35" w:rsidRDefault="0056059A">
      <w:pPr>
        <w:pStyle w:val="ListParagraph"/>
        <w:numPr>
          <w:ilvl w:val="0"/>
          <w:numId w:val="34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075" w:author="user" w:date="2020-06-29T14:21:00Z">
            <w:rPr>
              <w:b/>
              <w:sz w:val="24"/>
              <w:szCs w:val="24"/>
            </w:rPr>
          </w:rPrChange>
        </w:rPr>
        <w:pPrChange w:id="1076" w:author="user" w:date="2020-06-29T14:21:00Z">
          <w:pPr>
            <w:pStyle w:val="ListParagraph"/>
            <w:numPr>
              <w:numId w:val="34"/>
            </w:numPr>
            <w:ind w:left="1185"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077" w:author="user" w:date="2020-06-29T14:21:00Z">
            <w:rPr>
              <w:bCs/>
              <w:sz w:val="24"/>
              <w:szCs w:val="24"/>
            </w:rPr>
          </w:rPrChange>
        </w:rPr>
        <w:t xml:space="preserve">If any changes </w:t>
      </w:r>
      <w:ins w:id="1078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79" w:author="user" w:date="2020-06-29T14:21:00Z">
              <w:rPr>
                <w:bCs/>
                <w:sz w:val="24"/>
                <w:szCs w:val="24"/>
              </w:rPr>
            </w:rPrChange>
          </w:rPr>
          <w:t xml:space="preserve">are </w:t>
        </w:r>
      </w:ins>
      <w:r w:rsidRPr="004F1E35">
        <w:rPr>
          <w:rFonts w:ascii="Times New Roman" w:hAnsi="Times New Roman" w:cs="Times New Roman"/>
          <w:bCs/>
          <w:sz w:val="24"/>
          <w:szCs w:val="24"/>
          <w:rPrChange w:id="1080" w:author="user" w:date="2020-06-29T14:21:00Z">
            <w:rPr>
              <w:bCs/>
              <w:sz w:val="24"/>
              <w:szCs w:val="24"/>
            </w:rPr>
          </w:rPrChange>
        </w:rPr>
        <w:t xml:space="preserve">made, </w:t>
      </w:r>
      <w:del w:id="1081" w:author="user" w:date="2020-02-27T06:07:00Z">
        <w:r w:rsidRPr="004F1E35" w:rsidDel="00254873">
          <w:rPr>
            <w:rFonts w:ascii="Times New Roman" w:hAnsi="Times New Roman" w:cs="Times New Roman"/>
            <w:bCs/>
            <w:sz w:val="24"/>
            <w:szCs w:val="24"/>
            <w:rPrChange w:id="1082" w:author="user" w:date="2020-06-29T14:21:00Z">
              <w:rPr>
                <w:bCs/>
                <w:sz w:val="24"/>
                <w:szCs w:val="24"/>
              </w:rPr>
            </w:rPrChange>
          </w:rPr>
          <w:delText xml:space="preserve">after </w:delText>
        </w:r>
        <w:r w:rsidR="00D75CA5" w:rsidRPr="004F1E35" w:rsidDel="00254873">
          <w:rPr>
            <w:rFonts w:ascii="Times New Roman" w:hAnsi="Times New Roman" w:cs="Times New Roman"/>
            <w:bCs/>
            <w:sz w:val="24"/>
            <w:szCs w:val="24"/>
            <w:rPrChange w:id="1083" w:author="user" w:date="2020-06-29T14:21:00Z">
              <w:rPr>
                <w:bCs/>
                <w:sz w:val="24"/>
                <w:szCs w:val="24"/>
              </w:rPr>
            </w:rPrChange>
          </w:rPr>
          <w:delText>submitt</w:delText>
        </w:r>
      </w:del>
      <w:del w:id="1084" w:author="user" w:date="2020-02-27T06:06:00Z">
        <w:r w:rsidR="00D75CA5" w:rsidRPr="004F1E35" w:rsidDel="00254873">
          <w:rPr>
            <w:rFonts w:ascii="Times New Roman" w:hAnsi="Times New Roman" w:cs="Times New Roman"/>
            <w:bCs/>
            <w:sz w:val="24"/>
            <w:szCs w:val="24"/>
            <w:rPrChange w:id="1085" w:author="user" w:date="2020-06-29T14:21:00Z">
              <w:rPr>
                <w:bCs/>
                <w:sz w:val="24"/>
                <w:szCs w:val="24"/>
              </w:rPr>
            </w:rPrChange>
          </w:rPr>
          <w:delText>ing</w:delText>
        </w:r>
        <w:r w:rsidRPr="004F1E35" w:rsidDel="00254873">
          <w:rPr>
            <w:rFonts w:ascii="Times New Roman" w:hAnsi="Times New Roman" w:cs="Times New Roman"/>
            <w:bCs/>
            <w:sz w:val="24"/>
            <w:szCs w:val="24"/>
            <w:rPrChange w:id="1086" w:author="user" w:date="2020-06-29T14:21:00Z">
              <w:rPr>
                <w:bCs/>
                <w:sz w:val="24"/>
                <w:szCs w:val="24"/>
              </w:rPr>
            </w:rPrChange>
          </w:rPr>
          <w:delText xml:space="preserve"> those</w:delText>
        </w:r>
      </w:del>
      <w:del w:id="1087" w:author="user" w:date="2020-02-27T06:07:00Z">
        <w:r w:rsidRPr="004F1E35" w:rsidDel="00254873">
          <w:rPr>
            <w:rFonts w:ascii="Times New Roman" w:hAnsi="Times New Roman" w:cs="Times New Roman"/>
            <w:bCs/>
            <w:sz w:val="24"/>
            <w:szCs w:val="24"/>
            <w:rPrChange w:id="1088" w:author="user" w:date="2020-06-29T14:21:00Z">
              <w:rPr>
                <w:bCs/>
                <w:sz w:val="24"/>
                <w:szCs w:val="24"/>
              </w:rPr>
            </w:rPrChange>
          </w:rPr>
          <w:delText xml:space="preserve"> </w:delText>
        </w:r>
      </w:del>
      <w:ins w:id="1089" w:author="user" w:date="2020-02-27T06:06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90" w:author="user" w:date="2020-06-29T14:21:00Z">
              <w:rPr>
                <w:bCs/>
                <w:sz w:val="24"/>
                <w:szCs w:val="24"/>
              </w:rPr>
            </w:rPrChange>
          </w:rPr>
          <w:t xml:space="preserve">the submitted </w:t>
        </w:r>
      </w:ins>
      <w:r w:rsidRPr="004F1E35">
        <w:rPr>
          <w:rFonts w:ascii="Times New Roman" w:hAnsi="Times New Roman" w:cs="Times New Roman"/>
          <w:bCs/>
          <w:sz w:val="24"/>
          <w:szCs w:val="24"/>
          <w:rPrChange w:id="1091" w:author="user" w:date="2020-06-29T14:21:00Z">
            <w:rPr>
              <w:bCs/>
              <w:sz w:val="24"/>
              <w:szCs w:val="24"/>
            </w:rPr>
          </w:rPrChange>
        </w:rPr>
        <w:t xml:space="preserve">changes can be </w:t>
      </w:r>
      <w:r w:rsidR="003D3B72" w:rsidRPr="004F1E35">
        <w:rPr>
          <w:rFonts w:ascii="Times New Roman" w:hAnsi="Times New Roman" w:cs="Times New Roman"/>
          <w:bCs/>
          <w:sz w:val="24"/>
          <w:szCs w:val="24"/>
          <w:rPrChange w:id="1092" w:author="user" w:date="2020-06-29T14:21:00Z">
            <w:rPr>
              <w:bCs/>
              <w:sz w:val="24"/>
              <w:szCs w:val="24"/>
            </w:rPr>
          </w:rPrChange>
        </w:rPr>
        <w:t xml:space="preserve">saved and </w:t>
      </w:r>
      <w:r w:rsidRPr="004F1E35">
        <w:rPr>
          <w:rFonts w:ascii="Times New Roman" w:hAnsi="Times New Roman" w:cs="Times New Roman"/>
          <w:bCs/>
          <w:sz w:val="24"/>
          <w:szCs w:val="24"/>
          <w:rPrChange w:id="1093" w:author="user" w:date="2020-06-29T14:21:00Z">
            <w:rPr>
              <w:bCs/>
              <w:sz w:val="24"/>
              <w:szCs w:val="24"/>
            </w:rPr>
          </w:rPrChange>
        </w:rPr>
        <w:t xml:space="preserve">displayed in </w:t>
      </w:r>
      <w:ins w:id="1094" w:author="user" w:date="2020-02-27T06:07:00Z">
        <w:r w:rsidR="00254873" w:rsidRPr="004F1E35">
          <w:rPr>
            <w:rFonts w:ascii="Times New Roman" w:hAnsi="Times New Roman" w:cs="Times New Roman"/>
            <w:bCs/>
            <w:sz w:val="24"/>
            <w:szCs w:val="24"/>
            <w:rPrChange w:id="1095" w:author="user" w:date="2020-06-29T14:21:00Z">
              <w:rPr>
                <w:bCs/>
                <w:sz w:val="24"/>
                <w:szCs w:val="24"/>
              </w:rPr>
            </w:rPrChange>
          </w:rPr>
          <w:t xml:space="preserve">the </w:t>
        </w:r>
      </w:ins>
      <w:r w:rsidRPr="004F1E35">
        <w:rPr>
          <w:rFonts w:ascii="Times New Roman" w:hAnsi="Times New Roman" w:cs="Times New Roman"/>
          <w:bCs/>
          <w:sz w:val="24"/>
          <w:szCs w:val="24"/>
          <w:rPrChange w:id="1096" w:author="user" w:date="2020-06-29T14:21:00Z">
            <w:rPr>
              <w:bCs/>
              <w:sz w:val="24"/>
              <w:szCs w:val="24"/>
            </w:rPr>
          </w:rPrChange>
        </w:rPr>
        <w:t>das</w:t>
      </w:r>
      <w:r w:rsidR="003D3B72" w:rsidRPr="004F1E35">
        <w:rPr>
          <w:rFonts w:ascii="Times New Roman" w:hAnsi="Times New Roman" w:cs="Times New Roman"/>
          <w:bCs/>
          <w:sz w:val="24"/>
          <w:szCs w:val="24"/>
          <w:rPrChange w:id="1097" w:author="user" w:date="2020-06-29T14:21:00Z">
            <w:rPr>
              <w:bCs/>
              <w:sz w:val="24"/>
              <w:szCs w:val="24"/>
            </w:rPr>
          </w:rPrChange>
        </w:rPr>
        <w:t>hboard.</w:t>
      </w:r>
    </w:p>
    <w:p w14:paraId="109CF14B" w14:textId="77777777" w:rsidR="000329AB" w:rsidRPr="004F1E35" w:rsidRDefault="000329AB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098" w:author="user" w:date="2020-06-29T14:21:00Z">
            <w:rPr>
              <w:b/>
              <w:sz w:val="24"/>
              <w:szCs w:val="24"/>
            </w:rPr>
          </w:rPrChange>
        </w:rPr>
        <w:pPrChange w:id="1099" w:author="user" w:date="2020-06-29T14:21:00Z">
          <w:pPr>
            <w:pStyle w:val="ListParagraph"/>
          </w:pPr>
        </w:pPrChange>
      </w:pPr>
    </w:p>
    <w:p w14:paraId="6FE18882" w14:textId="77777777" w:rsidR="000329AB" w:rsidRPr="004F1E35" w:rsidDel="004F1E35" w:rsidRDefault="000329AB">
      <w:pPr>
        <w:spacing w:line="240" w:lineRule="auto"/>
        <w:jc w:val="both"/>
        <w:rPr>
          <w:del w:id="1100" w:author="user" w:date="2020-06-29T14:23:00Z"/>
          <w:rFonts w:ascii="Times New Roman" w:hAnsi="Times New Roman" w:cs="Times New Roman"/>
          <w:rPrChange w:id="1101" w:author="user" w:date="2020-06-29T14:21:00Z">
            <w:rPr>
              <w:del w:id="1102" w:author="user" w:date="2020-06-29T14:23:00Z"/>
            </w:rPr>
          </w:rPrChange>
        </w:rPr>
        <w:pPrChange w:id="1103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104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1105" w:author="user" w:date="2020-06-29T14:21:00Z">
            <w:rPr/>
          </w:rPrChange>
        </w:rPr>
        <w:t xml:space="preserve"> The </w:t>
      </w:r>
      <w:ins w:id="1106" w:author="user" w:date="2020-02-27T06:07:00Z">
        <w:r w:rsidR="00254873" w:rsidRPr="004F1E35">
          <w:rPr>
            <w:rFonts w:ascii="Times New Roman" w:hAnsi="Times New Roman" w:cs="Times New Roman"/>
            <w:rPrChange w:id="1107" w:author="user" w:date="2020-06-29T14:21:00Z">
              <w:rPr/>
            </w:rPrChange>
          </w:rPr>
          <w:t>s</w:t>
        </w:r>
      </w:ins>
      <w:del w:id="1108" w:author="user" w:date="2020-02-27T06:07:00Z">
        <w:r w:rsidRPr="004F1E35" w:rsidDel="00254873">
          <w:rPr>
            <w:rFonts w:ascii="Times New Roman" w:hAnsi="Times New Roman" w:cs="Times New Roman"/>
            <w:rPrChange w:id="1109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110" w:author="user" w:date="2020-06-29T14:21:00Z">
            <w:rPr/>
          </w:rPrChange>
        </w:rPr>
        <w:t xml:space="preserve">tudents and </w:t>
      </w:r>
      <w:ins w:id="1111" w:author="user" w:date="2020-02-27T06:07:00Z">
        <w:r w:rsidR="00254873" w:rsidRPr="004F1E35">
          <w:rPr>
            <w:rFonts w:ascii="Times New Roman" w:hAnsi="Times New Roman" w:cs="Times New Roman"/>
            <w:rPrChange w:id="1112" w:author="user" w:date="2020-06-29T14:21:00Z">
              <w:rPr/>
            </w:rPrChange>
          </w:rPr>
          <w:t>the s</w:t>
        </w:r>
      </w:ins>
      <w:del w:id="1113" w:author="user" w:date="2020-02-27T06:07:00Z">
        <w:r w:rsidRPr="004F1E35" w:rsidDel="00254873">
          <w:rPr>
            <w:rFonts w:ascii="Times New Roman" w:hAnsi="Times New Roman" w:cs="Times New Roman"/>
            <w:rPrChange w:id="1114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115" w:author="user" w:date="2020-06-29T14:21:00Z">
            <w:rPr/>
          </w:rPrChange>
        </w:rPr>
        <w:t>chools associated with that newsfeed will receive a notification and a message from the administrator</w:t>
      </w:r>
      <w:ins w:id="1116" w:author="user" w:date="2020-02-27T06:07:00Z">
        <w:r w:rsidR="00254873" w:rsidRPr="004F1E35">
          <w:rPr>
            <w:rFonts w:ascii="Times New Roman" w:hAnsi="Times New Roman" w:cs="Times New Roman"/>
            <w:rPrChange w:id="1117" w:author="user" w:date="2020-06-29T14:21:00Z">
              <w:rPr/>
            </w:rPrChange>
          </w:rPr>
          <w:t xml:space="preserve">, </w:t>
        </w:r>
      </w:ins>
      <w:del w:id="1118" w:author="user" w:date="2020-02-27T06:07:00Z">
        <w:r w:rsidRPr="004F1E35" w:rsidDel="00254873">
          <w:rPr>
            <w:rFonts w:ascii="Times New Roman" w:hAnsi="Times New Roman" w:cs="Times New Roman"/>
            <w:rPrChange w:id="1119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120" w:author="user" w:date="2020-06-29T14:21:00Z">
            <w:rPr/>
          </w:rPrChange>
        </w:rPr>
        <w:t xml:space="preserve">informing them of the changes </w:t>
      </w:r>
      <w:ins w:id="1121" w:author="user" w:date="2020-02-27T06:07:00Z">
        <w:r w:rsidR="00254873" w:rsidRPr="004F1E35">
          <w:rPr>
            <w:rFonts w:ascii="Times New Roman" w:hAnsi="Times New Roman" w:cs="Times New Roman"/>
            <w:rPrChange w:id="1122" w:author="user" w:date="2020-06-29T14:21:00Z">
              <w:rPr/>
            </w:rPrChange>
          </w:rPr>
          <w:t>made to</w:t>
        </w:r>
      </w:ins>
      <w:del w:id="1123" w:author="user" w:date="2020-02-27T06:07:00Z">
        <w:r w:rsidRPr="004F1E35" w:rsidDel="00254873">
          <w:rPr>
            <w:rFonts w:ascii="Times New Roman" w:hAnsi="Times New Roman" w:cs="Times New Roman"/>
            <w:rPrChange w:id="1124" w:author="user" w:date="2020-06-29T14:21:00Z">
              <w:rPr/>
            </w:rPrChange>
          </w:rPr>
          <w:delText>of</w:delText>
        </w:r>
      </w:del>
      <w:r w:rsidRPr="004F1E35">
        <w:rPr>
          <w:rFonts w:ascii="Times New Roman" w:hAnsi="Times New Roman" w:cs="Times New Roman"/>
          <w:rPrChange w:id="1125" w:author="user" w:date="2020-06-29T14:21:00Z">
            <w:rPr/>
          </w:rPrChange>
        </w:rPr>
        <w:t xml:space="preserve"> the newsfeed.  </w:t>
      </w:r>
    </w:p>
    <w:p w14:paraId="3A3EE142" w14:textId="77777777" w:rsidR="000329AB" w:rsidRPr="004F1E35" w:rsidRDefault="000329AB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126" w:author="user" w:date="2020-06-29T14:21:00Z">
            <w:rPr>
              <w:b/>
              <w:sz w:val="24"/>
              <w:szCs w:val="24"/>
            </w:rPr>
          </w:rPrChange>
        </w:rPr>
        <w:pPrChange w:id="1127" w:author="user" w:date="2020-06-29T14:21:00Z">
          <w:pPr/>
        </w:pPrChange>
      </w:pPr>
    </w:p>
    <w:p w14:paraId="19546889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  <w:rPrChange w:id="1128" w:author="user" w:date="2020-06-29T14:21:00Z">
            <w:rPr>
              <w:b/>
              <w:sz w:val="24"/>
              <w:szCs w:val="24"/>
            </w:rPr>
          </w:rPrChange>
        </w:rPr>
        <w:pPrChange w:id="1129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sz w:val="24"/>
          <w:szCs w:val="24"/>
          <w:rPrChange w:id="1130" w:author="user" w:date="2020-06-29T14:21:00Z">
            <w:rPr>
              <w:b/>
              <w:sz w:val="24"/>
              <w:szCs w:val="24"/>
            </w:rPr>
          </w:rPrChange>
        </w:rPr>
        <w:t>To delete a newsfeed:</w:t>
      </w:r>
    </w:p>
    <w:p w14:paraId="563B1527" w14:textId="77777777" w:rsidR="00E42FD4" w:rsidRPr="004F1E35" w:rsidRDefault="00E42FD4">
      <w:pPr>
        <w:pStyle w:val="ListParagraph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 w:cs="Times New Roman"/>
          <w:bCs/>
          <w:sz w:val="24"/>
          <w:szCs w:val="24"/>
          <w:rPrChange w:id="1131" w:author="user" w:date="2020-06-29T14:21:00Z">
            <w:rPr>
              <w:bCs/>
              <w:sz w:val="24"/>
              <w:szCs w:val="24"/>
            </w:rPr>
          </w:rPrChange>
        </w:rPr>
        <w:pPrChange w:id="1132" w:author="user" w:date="2020-06-29T14:21:00Z">
          <w:pPr>
            <w:pStyle w:val="ListParagraph"/>
            <w:numPr>
              <w:numId w:val="1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133" w:author="user" w:date="2020-06-29T14:21:00Z">
            <w:rPr>
              <w:bCs/>
              <w:sz w:val="24"/>
              <w:szCs w:val="24"/>
            </w:rPr>
          </w:rPrChange>
        </w:rPr>
        <w:t xml:space="preserve">Click on the newsfeed you want to delete. </w:t>
      </w:r>
    </w:p>
    <w:p w14:paraId="33A75AA7" w14:textId="77777777" w:rsidR="00E42FD4" w:rsidRPr="004F1E35" w:rsidRDefault="00E42FD4">
      <w:pPr>
        <w:pStyle w:val="ListParagraph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 w:cs="Times New Roman"/>
          <w:bCs/>
          <w:sz w:val="24"/>
          <w:szCs w:val="24"/>
          <w:rPrChange w:id="1134" w:author="user" w:date="2020-06-29T14:21:00Z">
            <w:rPr>
              <w:bCs/>
              <w:sz w:val="24"/>
              <w:szCs w:val="24"/>
            </w:rPr>
          </w:rPrChange>
        </w:rPr>
        <w:pPrChange w:id="1135" w:author="user" w:date="2020-06-29T14:21:00Z">
          <w:pPr>
            <w:pStyle w:val="ListParagraph"/>
            <w:numPr>
              <w:numId w:val="1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136" w:author="user" w:date="2020-06-29T14:21:00Z">
            <w:rPr>
              <w:bCs/>
              <w:sz w:val="24"/>
              <w:szCs w:val="24"/>
            </w:rPr>
          </w:rPrChange>
        </w:rPr>
        <w:t>O</w:t>
      </w:r>
      <w:r w:rsidR="00564F72" w:rsidRPr="004F1E35">
        <w:rPr>
          <w:rFonts w:ascii="Times New Roman" w:hAnsi="Times New Roman" w:cs="Times New Roman"/>
          <w:bCs/>
          <w:sz w:val="24"/>
          <w:szCs w:val="24"/>
          <w:rPrChange w:id="1137" w:author="user" w:date="2020-06-29T14:21:00Z">
            <w:rPr>
              <w:bCs/>
              <w:sz w:val="24"/>
              <w:szCs w:val="24"/>
            </w:rPr>
          </w:rPrChange>
        </w:rPr>
        <w:t>n</w:t>
      </w:r>
      <w:r w:rsidRPr="004F1E35">
        <w:rPr>
          <w:rFonts w:ascii="Times New Roman" w:hAnsi="Times New Roman" w:cs="Times New Roman"/>
          <w:bCs/>
          <w:sz w:val="24"/>
          <w:szCs w:val="24"/>
          <w:rPrChange w:id="1138" w:author="user" w:date="2020-06-29T14:21:00Z">
            <w:rPr>
              <w:bCs/>
              <w:sz w:val="24"/>
              <w:szCs w:val="24"/>
            </w:rPr>
          </w:rPrChange>
        </w:rPr>
        <w:t xml:space="preserve"> the newsfeed details window, click the </w:t>
      </w:r>
      <w:r w:rsidRPr="004F1E35">
        <w:rPr>
          <w:rFonts w:ascii="Times New Roman" w:hAnsi="Times New Roman" w:cs="Times New Roman"/>
          <w:noProof/>
          <w:rPrChange w:id="1139" w:author="user" w:date="2020-06-29T14:21:00Z">
            <w:rPr>
              <w:noProof/>
            </w:rPr>
          </w:rPrChange>
        </w:rPr>
        <w:drawing>
          <wp:inline distT="0" distB="0" distL="0" distR="0" wp14:anchorId="70230E30" wp14:editId="0BE431C4">
            <wp:extent cx="247650" cy="228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E35">
        <w:rPr>
          <w:rFonts w:ascii="Times New Roman" w:hAnsi="Times New Roman" w:cs="Times New Roman"/>
          <w:bCs/>
          <w:sz w:val="24"/>
          <w:szCs w:val="24"/>
          <w:rPrChange w:id="1140" w:author="user" w:date="2020-06-29T14:21:00Z">
            <w:rPr>
              <w:bCs/>
              <w:sz w:val="24"/>
              <w:szCs w:val="24"/>
            </w:rPr>
          </w:rPrChange>
        </w:rPr>
        <w:t xml:space="preserve"> icon displayed at the top right corner of the newsfeed.</w:t>
      </w:r>
    </w:p>
    <w:p w14:paraId="364D7835" w14:textId="77777777" w:rsidR="00E42FD4" w:rsidRPr="004F1E35" w:rsidRDefault="00E42FD4">
      <w:pPr>
        <w:pStyle w:val="ListParagraph"/>
        <w:numPr>
          <w:ilvl w:val="0"/>
          <w:numId w:val="19"/>
        </w:numPr>
        <w:spacing w:after="160" w:line="240" w:lineRule="auto"/>
        <w:jc w:val="both"/>
        <w:rPr>
          <w:rFonts w:ascii="Times New Roman" w:hAnsi="Times New Roman" w:cs="Times New Roman"/>
          <w:bCs/>
          <w:sz w:val="24"/>
          <w:szCs w:val="24"/>
          <w:rPrChange w:id="1141" w:author="user" w:date="2020-06-29T14:21:00Z">
            <w:rPr>
              <w:bCs/>
              <w:sz w:val="24"/>
              <w:szCs w:val="24"/>
            </w:rPr>
          </w:rPrChange>
        </w:rPr>
        <w:pPrChange w:id="1142" w:author="user" w:date="2020-06-29T14:21:00Z">
          <w:pPr>
            <w:pStyle w:val="ListParagraph"/>
            <w:numPr>
              <w:numId w:val="1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143" w:author="user" w:date="2020-06-29T14:21:00Z">
            <w:rPr>
              <w:bCs/>
              <w:sz w:val="24"/>
              <w:szCs w:val="24"/>
            </w:rPr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sz w:val="24"/>
          <w:szCs w:val="24"/>
          <w:rPrChange w:id="1144" w:author="user" w:date="2020-06-29T14:21:00Z">
            <w:rPr>
              <w:b/>
              <w:sz w:val="24"/>
              <w:szCs w:val="24"/>
            </w:rPr>
          </w:rPrChange>
        </w:rPr>
        <w:t>Delete Newsfeed</w:t>
      </w:r>
      <w:r w:rsidRPr="004F1E35">
        <w:rPr>
          <w:rFonts w:ascii="Times New Roman" w:hAnsi="Times New Roman" w:cs="Times New Roman"/>
          <w:bCs/>
          <w:sz w:val="24"/>
          <w:szCs w:val="24"/>
          <w:rPrChange w:id="1145" w:author="user" w:date="2020-06-29T14:21:00Z">
            <w:rPr>
              <w:bCs/>
              <w:sz w:val="24"/>
              <w:szCs w:val="24"/>
            </w:rPr>
          </w:rPrChange>
        </w:rPr>
        <w:t xml:space="preserve"> button.</w:t>
      </w:r>
    </w:p>
    <w:p w14:paraId="5509644A" w14:textId="49E71A16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bCs/>
          <w:sz w:val="24"/>
          <w:szCs w:val="24"/>
          <w:rPrChange w:id="1146" w:author="user" w:date="2020-06-29T14:21:00Z">
            <w:rPr>
              <w:bCs/>
              <w:sz w:val="24"/>
              <w:szCs w:val="24"/>
            </w:rPr>
          </w:rPrChange>
        </w:rPr>
        <w:pPrChange w:id="1147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148" w:author="user" w:date="2020-06-29T14:21:00Z">
            <w:rPr>
              <w:rFonts w:ascii="Times New Roman" w:hAnsi="Times New Roman" w:cs="Times New Roman"/>
              <w:noProof/>
            </w:rPr>
          </w:rPrChange>
        </w:rPr>
        <w:lastRenderedPageBreak/>
        <w:pict w14:anchorId="4C55D616">
          <v:oval id="Oval 24" o:spid="_x0000_s1037" style="position:absolute;left:0;text-align:left;margin-left:316.5pt;margin-top:53.6pt;width:73.5pt;height:21.75pt;z-index:2516981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" filled="f" strokecolor="black [3213]" strokeweight="2.25pt">
            <v:path arrowok="t"/>
          </v:oval>
        </w:pict>
      </w:r>
      <w:del w:id="1149" w:author="sumathi r" w:date="2020-06-22T19:13:00Z">
        <w:r w:rsidR="001D7A51" w:rsidRPr="004F1E35" w:rsidDel="00F3074B">
          <w:rPr>
            <w:rFonts w:ascii="Times New Roman" w:hAnsi="Times New Roman" w:cs="Times New Roman"/>
            <w:b/>
            <w:noProof/>
            <w:sz w:val="24"/>
            <w:szCs w:val="24"/>
            <w:rPrChange w:id="1150" w:author="user" w:date="2020-06-29T14:21:00Z">
              <w:rPr>
                <w:b/>
                <w:noProof/>
                <w:sz w:val="24"/>
                <w:szCs w:val="24"/>
              </w:rPr>
            </w:rPrChange>
          </w:rPr>
          <w:drawing>
            <wp:inline distT="0" distB="0" distL="0" distR="0" wp14:anchorId="1402F871" wp14:editId="169AC0E7">
              <wp:extent cx="5943600" cy="2961005"/>
              <wp:effectExtent l="19050" t="19050" r="0" b="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edit-newsfeed.PNG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6100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1151" w:author="sumathi r" w:date="2020-06-22T19:13:00Z">
        <w:r w:rsidR="00F3074B" w:rsidRPr="004F1E35">
          <w:rPr>
            <w:rFonts w:ascii="Times New Roman" w:hAnsi="Times New Roman" w:cs="Times New Roman"/>
            <w:noProof/>
            <w:rPrChange w:id="1152" w:author="user" w:date="2020-06-29T14:21:00Z">
              <w:rPr>
                <w:noProof/>
              </w:rPr>
            </w:rPrChange>
          </w:rPr>
          <w:drawing>
            <wp:inline distT="0" distB="0" distL="0" distR="0" wp14:anchorId="41E0925D" wp14:editId="3F098CA8">
              <wp:extent cx="5943600" cy="2487930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87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4595F52" w14:textId="77777777" w:rsidR="009F26E1" w:rsidRPr="004F1E35" w:rsidRDefault="009F26E1">
      <w:pPr>
        <w:spacing w:line="240" w:lineRule="auto"/>
        <w:jc w:val="both"/>
        <w:rPr>
          <w:rFonts w:ascii="Times New Roman" w:hAnsi="Times New Roman" w:cs="Times New Roman"/>
          <w:b/>
          <w:bCs/>
          <w:rPrChange w:id="1153" w:author="user" w:date="2020-06-29T14:21:00Z">
            <w:rPr>
              <w:b/>
              <w:bCs/>
            </w:rPr>
          </w:rPrChange>
        </w:rPr>
        <w:pPrChange w:id="1154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155" w:author="user" w:date="2020-06-29T14:21:00Z">
            <w:rPr>
              <w:b/>
              <w:bCs/>
            </w:rPr>
          </w:rPrChange>
        </w:rPr>
        <w:t>Delete Newsfeed approved comments:</w:t>
      </w:r>
    </w:p>
    <w:p w14:paraId="53AAB0F8" w14:textId="2C3EF116" w:rsidR="0070370E" w:rsidRPr="004F1E35" w:rsidRDefault="0070370E">
      <w:pPr>
        <w:spacing w:line="240" w:lineRule="auto"/>
        <w:jc w:val="both"/>
        <w:rPr>
          <w:rFonts w:ascii="Times New Roman" w:hAnsi="Times New Roman" w:cs="Times New Roman"/>
          <w:rPrChange w:id="1156" w:author="user" w:date="2020-06-29T14:21:00Z">
            <w:rPr/>
          </w:rPrChange>
        </w:rPr>
        <w:pPrChange w:id="1157" w:author="user" w:date="2020-06-29T14:21:00Z">
          <w:pPr/>
        </w:pPrChange>
      </w:pPr>
      <w:del w:id="1158" w:author="user" w:date="2020-06-29T14:23:00Z">
        <w:r w:rsidRPr="004F1E35" w:rsidDel="004F1E35">
          <w:rPr>
            <w:rFonts w:ascii="Times New Roman" w:hAnsi="Times New Roman" w:cs="Times New Roman"/>
            <w:b/>
            <w:bCs/>
            <w:rPrChange w:id="1159" w:author="user" w:date="2020-06-29T14:21:00Z">
              <w:rPr>
                <w:b/>
                <w:bCs/>
              </w:rPr>
            </w:rPrChange>
          </w:rPr>
          <w:tab/>
        </w:r>
      </w:del>
      <w:r w:rsidRPr="004F1E35">
        <w:rPr>
          <w:rFonts w:ascii="Times New Roman" w:hAnsi="Times New Roman" w:cs="Times New Roman"/>
          <w:rPrChange w:id="1160" w:author="user" w:date="2020-06-29T14:21:00Z">
            <w:rPr/>
          </w:rPrChange>
        </w:rPr>
        <w:t>The Admin users can view all the comments which have been made on a</w:t>
      </w:r>
      <w:del w:id="1161" w:author="user" w:date="2020-02-27T06:08:00Z">
        <w:r w:rsidRPr="004F1E35" w:rsidDel="00254873">
          <w:rPr>
            <w:rFonts w:ascii="Times New Roman" w:hAnsi="Times New Roman" w:cs="Times New Roman"/>
            <w:rPrChange w:id="1162" w:author="user" w:date="2020-06-29T14:21:00Z">
              <w:rPr/>
            </w:rPrChange>
          </w:rPr>
          <w:delText xml:space="preserve"> particular</w:delText>
        </w:r>
      </w:del>
      <w:r w:rsidRPr="004F1E35">
        <w:rPr>
          <w:rFonts w:ascii="Times New Roman" w:hAnsi="Times New Roman" w:cs="Times New Roman"/>
          <w:rPrChange w:id="1163" w:author="user" w:date="2020-06-29T14:21:00Z">
            <w:rPr/>
          </w:rPrChange>
        </w:rPr>
        <w:t xml:space="preserve"> newsfeed and </w:t>
      </w:r>
      <w:ins w:id="1164" w:author="user" w:date="2020-02-27T06:08:00Z">
        <w:r w:rsidR="00254873" w:rsidRPr="004F1E35">
          <w:rPr>
            <w:rFonts w:ascii="Times New Roman" w:hAnsi="Times New Roman" w:cs="Times New Roman"/>
            <w:rPrChange w:id="1165" w:author="user" w:date="2020-06-29T14:21:00Z">
              <w:rPr/>
            </w:rPrChange>
          </w:rPr>
          <w:t xml:space="preserve">can </w:t>
        </w:r>
      </w:ins>
      <w:r w:rsidRPr="004F1E35">
        <w:rPr>
          <w:rFonts w:ascii="Times New Roman" w:hAnsi="Times New Roman" w:cs="Times New Roman"/>
          <w:rPrChange w:id="1166" w:author="user" w:date="2020-06-29T14:21:00Z">
            <w:rPr/>
          </w:rPrChange>
        </w:rPr>
        <w:t>delete individual or multiple comments</w:t>
      </w:r>
      <w:ins w:id="1167" w:author="user" w:date="2020-06-29T14:23:00Z">
        <w:r w:rsidR="004F1E35">
          <w:rPr>
            <w:rFonts w:ascii="Times New Roman" w:hAnsi="Times New Roman" w:cs="Times New Roman"/>
          </w:rPr>
          <w:t>,</w:t>
        </w:r>
      </w:ins>
      <w:r w:rsidRPr="004F1E35">
        <w:rPr>
          <w:rFonts w:ascii="Times New Roman" w:hAnsi="Times New Roman" w:cs="Times New Roman"/>
          <w:rPrChange w:id="1168" w:author="user" w:date="2020-06-29T14:21:00Z">
            <w:rPr/>
          </w:rPrChange>
        </w:rPr>
        <w:t xml:space="preserve"> at once. </w:t>
      </w:r>
    </w:p>
    <w:p w14:paraId="5653EE50" w14:textId="77777777" w:rsidR="0070370E" w:rsidRPr="004F1E35" w:rsidRDefault="0070370E">
      <w:pPr>
        <w:spacing w:line="240" w:lineRule="auto"/>
        <w:jc w:val="both"/>
        <w:rPr>
          <w:rFonts w:ascii="Times New Roman" w:hAnsi="Times New Roman" w:cs="Times New Roman"/>
          <w:b/>
          <w:bCs/>
          <w:rPrChange w:id="1169" w:author="user" w:date="2020-06-29T14:21:00Z">
            <w:rPr>
              <w:b/>
              <w:bCs/>
            </w:rPr>
          </w:rPrChange>
        </w:rPr>
        <w:pPrChange w:id="1170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171" w:author="user" w:date="2020-06-29T14:21:00Z">
            <w:rPr>
              <w:b/>
              <w:bCs/>
            </w:rPr>
          </w:rPrChange>
        </w:rPr>
        <w:t xml:space="preserve">To </w:t>
      </w:r>
      <w:r w:rsidR="00B309BD" w:rsidRPr="004F1E35">
        <w:rPr>
          <w:rFonts w:ascii="Times New Roman" w:hAnsi="Times New Roman" w:cs="Times New Roman"/>
          <w:b/>
          <w:bCs/>
          <w:rPrChange w:id="1172" w:author="user" w:date="2020-06-29T14:21:00Z">
            <w:rPr>
              <w:b/>
              <w:bCs/>
            </w:rPr>
          </w:rPrChange>
        </w:rPr>
        <w:t>delete</w:t>
      </w:r>
      <w:r w:rsidRPr="004F1E35">
        <w:rPr>
          <w:rFonts w:ascii="Times New Roman" w:hAnsi="Times New Roman" w:cs="Times New Roman"/>
          <w:b/>
          <w:bCs/>
          <w:rPrChange w:id="1173" w:author="user" w:date="2020-06-29T14:21:00Z">
            <w:rPr>
              <w:b/>
              <w:bCs/>
            </w:rPr>
          </w:rPrChange>
        </w:rPr>
        <w:t xml:space="preserve"> multiple comments at once:</w:t>
      </w:r>
    </w:p>
    <w:p w14:paraId="6CEA5331" w14:textId="77777777" w:rsidR="0070370E" w:rsidRPr="004F1E35" w:rsidRDefault="0070370E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rFonts w:ascii="Times New Roman" w:hAnsi="Times New Roman" w:cs="Times New Roman"/>
          <w:rPrChange w:id="1174" w:author="user" w:date="2020-06-29T14:21:00Z">
            <w:rPr/>
          </w:rPrChange>
        </w:rPr>
        <w:pPrChange w:id="1175" w:author="user" w:date="2020-06-29T14:21:00Z">
          <w:pPr>
            <w:pStyle w:val="ListParagraph"/>
            <w:numPr>
              <w:numId w:val="2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176" w:author="user" w:date="2020-06-29T14:21:00Z">
            <w:rPr/>
          </w:rPrChange>
        </w:rPr>
        <w:t>Select the corresponding checkboxes for the comments placed next to the comments.</w:t>
      </w:r>
    </w:p>
    <w:p w14:paraId="748680B9" w14:textId="77777777" w:rsidR="0070370E" w:rsidRPr="004F1E35" w:rsidRDefault="0070370E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rFonts w:ascii="Times New Roman" w:hAnsi="Times New Roman" w:cs="Times New Roman"/>
          <w:rPrChange w:id="1177" w:author="user" w:date="2020-06-29T14:21:00Z">
            <w:rPr/>
          </w:rPrChange>
        </w:rPr>
        <w:pPrChange w:id="1178" w:author="user" w:date="2020-06-29T14:21:00Z">
          <w:pPr>
            <w:pStyle w:val="ListParagraph"/>
            <w:numPr>
              <w:numId w:val="2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179" w:author="user" w:date="2020-06-29T14:21:00Z">
            <w:rPr/>
          </w:rPrChange>
        </w:rPr>
        <w:t xml:space="preserve">Click </w:t>
      </w:r>
      <w:del w:id="1180" w:author="user" w:date="2020-02-27T06:08:00Z">
        <w:r w:rsidRPr="004F1E35" w:rsidDel="00254873">
          <w:rPr>
            <w:rFonts w:ascii="Times New Roman" w:hAnsi="Times New Roman" w:cs="Times New Roman"/>
            <w:rPrChange w:id="1181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b/>
          <w:bCs/>
          <w:rPrChange w:id="1182" w:author="user" w:date="2020-06-29T14:21:00Z">
            <w:rPr>
              <w:b/>
              <w:bCs/>
            </w:rPr>
          </w:rPrChange>
        </w:rPr>
        <w:t xml:space="preserve">Delete </w:t>
      </w:r>
      <w:r w:rsidRPr="004F1E35">
        <w:rPr>
          <w:rFonts w:ascii="Times New Roman" w:hAnsi="Times New Roman" w:cs="Times New Roman"/>
          <w:rPrChange w:id="1183" w:author="user" w:date="2020-06-29T14:21:00Z">
            <w:rPr/>
          </w:rPrChange>
        </w:rPr>
        <w:t>button</w:t>
      </w:r>
      <w:r w:rsidR="00B309BD" w:rsidRPr="004F1E35">
        <w:rPr>
          <w:rFonts w:ascii="Times New Roman" w:hAnsi="Times New Roman" w:cs="Times New Roman"/>
          <w:rPrChange w:id="1184" w:author="user" w:date="2020-06-29T14:21:00Z">
            <w:rPr/>
          </w:rPrChange>
        </w:rPr>
        <w:t xml:space="preserve"> </w:t>
      </w:r>
      <w:r w:rsidRPr="004F1E35">
        <w:rPr>
          <w:rFonts w:ascii="Times New Roman" w:hAnsi="Times New Roman" w:cs="Times New Roman"/>
          <w:rPrChange w:id="1185" w:author="user" w:date="2020-06-29T14:21:00Z">
            <w:rPr/>
          </w:rPrChange>
        </w:rPr>
        <w:t xml:space="preserve">below the comments list.  </w:t>
      </w:r>
    </w:p>
    <w:p w14:paraId="67053835" w14:textId="05B3A486" w:rsidR="0070370E" w:rsidRPr="004F1E35" w:rsidRDefault="00FE264D">
      <w:pPr>
        <w:spacing w:line="240" w:lineRule="auto"/>
        <w:jc w:val="both"/>
        <w:rPr>
          <w:rFonts w:ascii="Times New Roman" w:hAnsi="Times New Roman" w:cs="Times New Roman"/>
          <w:b/>
          <w:bCs/>
          <w:rPrChange w:id="1186" w:author="user" w:date="2020-06-29T14:21:00Z">
            <w:rPr>
              <w:b/>
              <w:bCs/>
            </w:rPr>
          </w:rPrChange>
        </w:rPr>
        <w:pPrChange w:id="1187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188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4BC33E85">
          <v:shapetype id="_x0000_t63" coordsize="21600,21600" o:spt="63" adj="1350,25920" path="wr,,21600,21600@15@16@17@18l@21@22xe">
            <v:stroke joinstyle="miter"/>
            <v:formulas>
              <v:f eqn="val #0"/>
              <v:f eqn="val #1"/>
              <v:f eqn="sum 10800 0 #0"/>
              <v:f eqn="sum 10800 0 #1"/>
              <v:f eqn="atan2 @2 @3"/>
              <v:f eqn="sumangle @4 11 0"/>
              <v:f eqn="sumangle @4 0 11"/>
              <v:f eqn="cos 10800 @4"/>
              <v:f eqn="sin 10800 @4"/>
              <v:f eqn="cos 10800 @5"/>
              <v:f eqn="sin 10800 @5"/>
              <v:f eqn="cos 10800 @6"/>
              <v:f eqn="sin 10800 @6"/>
              <v:f eqn="sum 10800 0 @7"/>
              <v:f eqn="sum 10800 0 @8"/>
              <v:f eqn="sum 10800 0 @9"/>
              <v:f eqn="sum 10800 0 @10"/>
              <v:f eqn="sum 10800 0 @11"/>
              <v:f eqn="sum 10800 0 @12"/>
              <v:f eqn="mod @2 @3 0"/>
              <v:f eqn="sum @19 0 10800"/>
              <v:f eqn="if @20 #0 @13"/>
              <v:f eqn="if @20 #1 @14"/>
            </v:formulas>
            <v:path o:connecttype="custom" o:connectlocs="10800,0;3163,3163;0,10800;3163,18437;10800,21600;18437,18437;21600,10800;18437,3163;@21,@22" textboxrect="3163,3163,18437,18437"/>
            <v:handles>
              <v:h position="#0,#1"/>
            </v:handles>
          </v:shapetype>
          <v:shape id="Speech Bubble: Oval 177" o:spid="_x0000_s1035" type="#_x0000_t63" style="position:absolute;left:0;text-align:left;margin-left:118.5pt;margin-top:24.9pt;width:129pt;height:72.75pt;z-index:2517094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" adj="6300,24300" fillcolor="white [3212]" strokecolor="black [3213]" strokeweight="2pt">
            <v:textbox style="mso-next-textbox:#Speech Bubble: Oval 177">
              <w:txbxContent>
                <w:p w14:paraId="72A09E8C" w14:textId="77777777" w:rsidR="00126574" w:rsidRPr="00F45000" w:rsidRDefault="00126574" w:rsidP="00F45000">
                  <w:pPr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click on view all comments to see comments</w:t>
                  </w:r>
                </w:p>
              </w:txbxContent>
            </v:textbox>
          </v:shape>
        </w:pict>
      </w:r>
      <w:r w:rsidR="0070370E" w:rsidRPr="004F1E35">
        <w:rPr>
          <w:rFonts w:ascii="Times New Roman" w:hAnsi="Times New Roman" w:cs="Times New Roman"/>
          <w:b/>
          <w:bCs/>
          <w:rPrChange w:id="1189" w:author="user" w:date="2020-06-29T14:21:00Z">
            <w:rPr>
              <w:b/>
              <w:bCs/>
            </w:rPr>
          </w:rPrChange>
        </w:rPr>
        <w:t>Note:</w:t>
      </w:r>
      <w:r w:rsidR="0070370E" w:rsidRPr="004F1E35">
        <w:rPr>
          <w:rFonts w:ascii="Times New Roman" w:hAnsi="Times New Roman" w:cs="Times New Roman"/>
          <w:rPrChange w:id="1190" w:author="user" w:date="2020-06-29T14:21:00Z">
            <w:rPr/>
          </w:rPrChange>
        </w:rPr>
        <w:t xml:space="preserve"> The users whose comments have been </w:t>
      </w:r>
      <w:r w:rsidR="000D0CDA" w:rsidRPr="004F1E35">
        <w:rPr>
          <w:rFonts w:ascii="Times New Roman" w:hAnsi="Times New Roman" w:cs="Times New Roman"/>
          <w:rPrChange w:id="1191" w:author="user" w:date="2020-06-29T14:21:00Z">
            <w:rPr/>
          </w:rPrChange>
        </w:rPr>
        <w:t>deleted</w:t>
      </w:r>
      <w:ins w:id="1192" w:author="user" w:date="2020-06-29T14:24:00Z">
        <w:r w:rsidR="004F1E35">
          <w:rPr>
            <w:rFonts w:ascii="Times New Roman" w:hAnsi="Times New Roman" w:cs="Times New Roman"/>
          </w:rPr>
          <w:t>,</w:t>
        </w:r>
      </w:ins>
      <w:r w:rsidR="0070370E" w:rsidRPr="004F1E35">
        <w:rPr>
          <w:rFonts w:ascii="Times New Roman" w:hAnsi="Times New Roman" w:cs="Times New Roman"/>
          <w:rPrChange w:id="1193" w:author="user" w:date="2020-06-29T14:21:00Z">
            <w:rPr/>
          </w:rPrChange>
        </w:rPr>
        <w:t xml:space="preserve"> will receive a notification from the administrator informing them about the status</w:t>
      </w:r>
      <w:ins w:id="1194" w:author="user" w:date="2020-02-27T06:08:00Z">
        <w:r w:rsidR="00254873" w:rsidRPr="004F1E35">
          <w:rPr>
            <w:rFonts w:ascii="Times New Roman" w:hAnsi="Times New Roman" w:cs="Times New Roman"/>
            <w:rPrChange w:id="1195" w:author="user" w:date="2020-06-29T14:21:00Z">
              <w:rPr/>
            </w:rPrChange>
          </w:rPr>
          <w:t>(deleted</w:t>
        </w:r>
      </w:ins>
      <w:ins w:id="1196" w:author="user" w:date="2020-02-27T06:09:00Z">
        <w:r w:rsidR="00254873" w:rsidRPr="004F1E35">
          <w:rPr>
            <w:rFonts w:ascii="Times New Roman" w:hAnsi="Times New Roman" w:cs="Times New Roman"/>
            <w:rPrChange w:id="1197" w:author="user" w:date="2020-06-29T14:21:00Z">
              <w:rPr/>
            </w:rPrChange>
          </w:rPr>
          <w:t>)</w:t>
        </w:r>
      </w:ins>
      <w:r w:rsidR="0070370E" w:rsidRPr="004F1E35">
        <w:rPr>
          <w:rFonts w:ascii="Times New Roman" w:hAnsi="Times New Roman" w:cs="Times New Roman"/>
          <w:rPrChange w:id="1198" w:author="user" w:date="2020-06-29T14:21:00Z">
            <w:rPr/>
          </w:rPrChange>
        </w:rPr>
        <w:t xml:space="preserve"> of their comments.</w:t>
      </w:r>
    </w:p>
    <w:p w14:paraId="4E4A44F6" w14:textId="040B8503" w:rsidR="009F26E1" w:rsidRPr="004F1E35" w:rsidRDefault="00FE264D">
      <w:pPr>
        <w:spacing w:line="240" w:lineRule="auto"/>
        <w:jc w:val="both"/>
        <w:rPr>
          <w:rFonts w:ascii="Times New Roman" w:hAnsi="Times New Roman" w:cs="Times New Roman"/>
          <w:b/>
          <w:bCs/>
          <w:rPrChange w:id="1199" w:author="user" w:date="2020-06-29T14:21:00Z">
            <w:rPr>
              <w:b/>
              <w:bCs/>
            </w:rPr>
          </w:rPrChange>
        </w:rPr>
        <w:pPrChange w:id="1200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201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48DC700B">
          <v:oval id="Oval 180" o:spid="_x0000_s1036" style="position:absolute;left:0;text-align:left;margin-left:108.75pt;margin-top:144.8pt;width:46.5pt;height:23.25pt;z-index:2517104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" filled="f" strokecolor="black [3213]" strokeweight="2pt"/>
        </w:pict>
      </w:r>
      <w:del w:id="1202" w:author="sumathi r" w:date="2020-06-22T19:16:00Z">
        <w:r w:rsidR="00F45000" w:rsidRPr="004F1E35" w:rsidDel="000F420F">
          <w:rPr>
            <w:rFonts w:ascii="Times New Roman" w:hAnsi="Times New Roman" w:cs="Times New Roman"/>
            <w:noProof/>
            <w:rPrChange w:id="1203" w:author="user" w:date="2020-06-29T14:21:00Z">
              <w:rPr>
                <w:noProof/>
              </w:rPr>
            </w:rPrChange>
          </w:rPr>
          <w:drawing>
            <wp:anchor distT="0" distB="0" distL="114300" distR="114300" simplePos="0" relativeHeight="251660800" behindDoc="0" locked="0" layoutInCell="1" allowOverlap="1" wp14:anchorId="1C425D12" wp14:editId="247DB3FE">
              <wp:simplePos x="0" y="0"/>
              <wp:positionH relativeFrom="margin">
                <wp:align>right</wp:align>
              </wp:positionH>
              <wp:positionV relativeFrom="paragraph">
                <wp:posOffset>229235</wp:posOffset>
              </wp:positionV>
              <wp:extent cx="5943600" cy="2945130"/>
              <wp:effectExtent l="19050" t="19050" r="0" b="7620"/>
              <wp:wrapTopAndBottom/>
              <wp:docPr id="176" name="Picture 176" descr="A screenshot of a computer scree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" name="newsfeed_comments.PNG"/>
                      <pic:cNvPicPr/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45130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anchor>
          </w:drawing>
        </w:r>
      </w:del>
      <w:ins w:id="1204" w:author="sumathi r" w:date="2020-06-22T19:16:00Z">
        <w:r w:rsidR="000F420F" w:rsidRPr="004F1E35">
          <w:rPr>
            <w:rFonts w:ascii="Times New Roman" w:hAnsi="Times New Roman" w:cs="Times New Roman"/>
            <w:noProof/>
            <w:rPrChange w:id="1205" w:author="user" w:date="2020-06-29T14:21:00Z">
              <w:rPr>
                <w:noProof/>
              </w:rPr>
            </w:rPrChange>
          </w:rPr>
          <w:drawing>
            <wp:inline distT="0" distB="0" distL="0" distR="0" wp14:anchorId="0368F4AA" wp14:editId="2BB8723F">
              <wp:extent cx="5943600" cy="2571115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711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24466F0" w14:textId="77777777" w:rsidR="00CB750F" w:rsidRPr="004F1E35" w:rsidRDefault="00CB750F">
      <w:pPr>
        <w:pStyle w:val="Heading2"/>
        <w:spacing w:line="240" w:lineRule="auto"/>
        <w:jc w:val="both"/>
        <w:rPr>
          <w:rFonts w:ascii="Times New Roman" w:hAnsi="Times New Roman" w:cs="Times New Roman"/>
          <w:rPrChange w:id="1206" w:author="user" w:date="2020-06-29T14:21:00Z">
            <w:rPr/>
          </w:rPrChange>
        </w:rPr>
        <w:pPrChange w:id="1207" w:author="user" w:date="2020-06-29T14:21:00Z">
          <w:pPr>
            <w:pStyle w:val="Heading2"/>
          </w:pPr>
        </w:pPrChange>
      </w:pPr>
    </w:p>
    <w:p w14:paraId="652DC94C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1208" w:author="user" w:date="2020-06-29T14:21:00Z">
            <w:rPr/>
          </w:rPrChange>
        </w:rPr>
        <w:pPrChange w:id="1209" w:author="user" w:date="2020-06-29T14:21:00Z">
          <w:pPr>
            <w:pStyle w:val="Heading2"/>
          </w:pPr>
        </w:pPrChange>
      </w:pPr>
      <w:bookmarkStart w:id="1210" w:name="_Toc44335591"/>
      <w:r w:rsidRPr="004F1E35">
        <w:rPr>
          <w:rFonts w:ascii="Times New Roman" w:hAnsi="Times New Roman" w:cs="Times New Roman"/>
          <w:rPrChange w:id="1211" w:author="user" w:date="2020-06-29T14:21:00Z">
            <w:rPr/>
          </w:rPrChange>
        </w:rPr>
        <w:t>Menu</w:t>
      </w:r>
      <w:bookmarkEnd w:id="1210"/>
    </w:p>
    <w:p w14:paraId="289046B9" w14:textId="4A5535FF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212" w:author="user" w:date="2020-06-29T14:21:00Z">
            <w:rPr/>
          </w:rPrChange>
        </w:rPr>
        <w:pPrChange w:id="1213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214" w:author="user" w:date="2020-06-29T14:21:00Z">
            <w:rPr/>
          </w:rPrChange>
        </w:rPr>
        <w:t xml:space="preserve">There is a </w:t>
      </w:r>
      <w:r w:rsidRPr="004F1E35">
        <w:rPr>
          <w:rFonts w:ascii="Times New Roman" w:hAnsi="Times New Roman" w:cs="Times New Roman"/>
          <w:b/>
          <w:bCs/>
          <w:rPrChange w:id="1215" w:author="user" w:date="2020-06-29T14:21:00Z">
            <w:rPr>
              <w:b/>
              <w:bCs/>
            </w:rPr>
          </w:rPrChange>
        </w:rPr>
        <w:t>Menu</w:t>
      </w:r>
      <w:r w:rsidRPr="004F1E35">
        <w:rPr>
          <w:rFonts w:ascii="Times New Roman" w:hAnsi="Times New Roman" w:cs="Times New Roman"/>
          <w:rPrChange w:id="1216" w:author="user" w:date="2020-06-29T14:21:00Z">
            <w:rPr/>
          </w:rPrChange>
        </w:rPr>
        <w:t xml:space="preserve"> displayed </w:t>
      </w:r>
      <w:ins w:id="1217" w:author="user" w:date="2020-02-27T06:09:00Z">
        <w:r w:rsidR="00254873" w:rsidRPr="004F1E35">
          <w:rPr>
            <w:rFonts w:ascii="Times New Roman" w:hAnsi="Times New Roman" w:cs="Times New Roman"/>
            <w:rPrChange w:id="1218" w:author="user" w:date="2020-06-29T14:21:00Z">
              <w:rPr/>
            </w:rPrChange>
          </w:rPr>
          <w:t>on</w:t>
        </w:r>
      </w:ins>
      <w:del w:id="1219" w:author="user" w:date="2020-02-27T06:09:00Z">
        <w:r w:rsidRPr="004F1E35" w:rsidDel="00254873">
          <w:rPr>
            <w:rFonts w:ascii="Times New Roman" w:hAnsi="Times New Roman" w:cs="Times New Roman"/>
            <w:rPrChange w:id="1220" w:author="user" w:date="2020-06-29T14:21:00Z">
              <w:rPr/>
            </w:rPrChange>
          </w:rPr>
          <w:delText>at</w:delText>
        </w:r>
      </w:del>
      <w:r w:rsidRPr="004F1E35">
        <w:rPr>
          <w:rFonts w:ascii="Times New Roman" w:hAnsi="Times New Roman" w:cs="Times New Roman"/>
          <w:rPrChange w:id="1221" w:author="user" w:date="2020-06-29T14:21:00Z">
            <w:rPr/>
          </w:rPrChange>
        </w:rPr>
        <w:t xml:space="preserve"> the left side of the Dashboard screen. This menu displays all the screen and sections which </w:t>
      </w:r>
      <w:ins w:id="1222" w:author="user" w:date="2020-02-27T06:09:00Z">
        <w:r w:rsidR="00254873" w:rsidRPr="004F1E35">
          <w:rPr>
            <w:rFonts w:ascii="Times New Roman" w:hAnsi="Times New Roman" w:cs="Times New Roman"/>
            <w:rPrChange w:id="1223" w:author="user" w:date="2020-06-29T14:21:00Z">
              <w:rPr/>
            </w:rPrChange>
          </w:rPr>
          <w:t>an admin</w:t>
        </w:r>
      </w:ins>
      <w:del w:id="1224" w:author="user" w:date="2020-02-27T06:09:00Z">
        <w:r w:rsidRPr="004F1E35" w:rsidDel="00254873">
          <w:rPr>
            <w:rFonts w:ascii="Times New Roman" w:hAnsi="Times New Roman" w:cs="Times New Roman"/>
            <w:rPrChange w:id="1225" w:author="user" w:date="2020-06-29T14:21:00Z">
              <w:rPr/>
            </w:rPrChange>
          </w:rPr>
          <w:delText>you</w:delText>
        </w:r>
      </w:del>
      <w:r w:rsidRPr="004F1E35">
        <w:rPr>
          <w:rFonts w:ascii="Times New Roman" w:hAnsi="Times New Roman" w:cs="Times New Roman"/>
          <w:rPrChange w:id="1226" w:author="user" w:date="2020-06-29T14:21:00Z">
            <w:rPr/>
          </w:rPrChange>
        </w:rPr>
        <w:t xml:space="preserve"> ha</w:t>
      </w:r>
      <w:del w:id="1227" w:author="user" w:date="2020-02-27T06:09:00Z">
        <w:r w:rsidRPr="004F1E35" w:rsidDel="00254873">
          <w:rPr>
            <w:rFonts w:ascii="Times New Roman" w:hAnsi="Times New Roman" w:cs="Times New Roman"/>
            <w:rPrChange w:id="1228" w:author="user" w:date="2020-06-29T14:21:00Z">
              <w:rPr/>
            </w:rPrChange>
          </w:rPr>
          <w:delText>v</w:delText>
        </w:r>
      </w:del>
      <w:ins w:id="1229" w:author="user" w:date="2020-02-27T06:09:00Z">
        <w:r w:rsidR="00254873" w:rsidRPr="004F1E35">
          <w:rPr>
            <w:rFonts w:ascii="Times New Roman" w:hAnsi="Times New Roman" w:cs="Times New Roman"/>
            <w:rPrChange w:id="1230" w:author="user" w:date="2020-06-29T14:21:00Z">
              <w:rPr/>
            </w:rPrChange>
          </w:rPr>
          <w:t>s</w:t>
        </w:r>
      </w:ins>
      <w:del w:id="1231" w:author="user" w:date="2020-02-27T06:09:00Z">
        <w:r w:rsidRPr="004F1E35" w:rsidDel="00254873">
          <w:rPr>
            <w:rFonts w:ascii="Times New Roman" w:hAnsi="Times New Roman" w:cs="Times New Roman"/>
            <w:rPrChange w:id="1232" w:author="user" w:date="2020-06-29T14:21:00Z">
              <w:rPr/>
            </w:rPrChange>
          </w:rPr>
          <w:delText>e</w:delText>
        </w:r>
      </w:del>
      <w:r w:rsidRPr="004F1E35">
        <w:rPr>
          <w:rFonts w:ascii="Times New Roman" w:hAnsi="Times New Roman" w:cs="Times New Roman"/>
          <w:rPrChange w:id="1233" w:author="user" w:date="2020-06-29T14:21:00Z">
            <w:rPr/>
          </w:rPrChange>
        </w:rPr>
        <w:t xml:space="preserve"> access to. You can click the menu item you want to access and navigate to that </w:t>
      </w:r>
      <w:del w:id="1234" w:author="user" w:date="2020-06-29T14:24:00Z">
        <w:r w:rsidRPr="004F1E35" w:rsidDel="004F1E35">
          <w:rPr>
            <w:rFonts w:ascii="Times New Roman" w:hAnsi="Times New Roman" w:cs="Times New Roman"/>
            <w:rPrChange w:id="1235" w:author="user" w:date="2020-06-29T14:21:00Z">
              <w:rPr/>
            </w:rPrChange>
          </w:rPr>
          <w:delText>particular screen</w:delText>
        </w:r>
      </w:del>
      <w:ins w:id="1236" w:author="user" w:date="2020-06-29T14:24:00Z">
        <w:r w:rsidR="004F1E35" w:rsidRPr="004F1E35">
          <w:rPr>
            <w:rFonts w:ascii="Times New Roman" w:hAnsi="Times New Roman" w:cs="Times New Roman"/>
          </w:rPr>
          <w:t>screen</w:t>
        </w:r>
      </w:ins>
      <w:r w:rsidRPr="004F1E35">
        <w:rPr>
          <w:rFonts w:ascii="Times New Roman" w:hAnsi="Times New Roman" w:cs="Times New Roman"/>
          <w:rPrChange w:id="1237" w:author="user" w:date="2020-06-29T14:21:00Z">
            <w:rPr/>
          </w:rPrChange>
        </w:rPr>
        <w:t>.</w:t>
      </w:r>
    </w:p>
    <w:p w14:paraId="41F5E014" w14:textId="21AAA74B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1238" w:author="user" w:date="2020-06-29T14:21:00Z">
            <w:rPr/>
          </w:rPrChange>
        </w:rPr>
        <w:pPrChange w:id="1239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240" w:author="user" w:date="2020-06-29T14:21:00Z">
            <w:rPr>
              <w:rFonts w:ascii="Times New Roman" w:hAnsi="Times New Roman" w:cs="Times New Roman"/>
              <w:noProof/>
            </w:rPr>
          </w:rPrChange>
        </w:rPr>
        <w:lastRenderedPageBreak/>
        <w:pict w14:anchorId="4A2BC286">
          <v:rect id="Rectangle 27" o:spid="_x0000_s1034" style="position:absolute;left:0;text-align:left;margin-left:-3.75pt;margin-top:11.25pt;width:87pt;height:208.5pt;z-index:2516971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" filled="f" strokecolor="black [3213]" strokeweight="2.25pt">
            <v:path arrowok="t"/>
          </v:rect>
        </w:pict>
      </w:r>
      <w:del w:id="1241" w:author="sumathi r" w:date="2020-06-22T19:18:00Z">
        <w:r w:rsidR="0079786F" w:rsidRPr="004F1E35" w:rsidDel="004B5D6C">
          <w:rPr>
            <w:rFonts w:ascii="Times New Roman" w:hAnsi="Times New Roman" w:cs="Times New Roman"/>
            <w:noProof/>
            <w:rPrChange w:id="1242" w:author="user" w:date="2020-06-29T14:21:00Z">
              <w:rPr>
                <w:noProof/>
              </w:rPr>
            </w:rPrChange>
          </w:rPr>
          <w:drawing>
            <wp:inline distT="0" distB="0" distL="0" distR="0" wp14:anchorId="0BD25ABC" wp14:editId="15A97999">
              <wp:extent cx="5943600" cy="2940685"/>
              <wp:effectExtent l="19050" t="19050" r="0" b="0"/>
              <wp:docPr id="181" name="Picture 181" descr="A screenshot of a cell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1" name="menu.PNG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4068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1243" w:author="sumathi r" w:date="2020-06-22T19:18:00Z">
        <w:r w:rsidR="004B5D6C" w:rsidRPr="004F1E35">
          <w:rPr>
            <w:rFonts w:ascii="Times New Roman" w:hAnsi="Times New Roman" w:cs="Times New Roman"/>
            <w:noProof/>
            <w:rPrChange w:id="1244" w:author="user" w:date="2020-06-29T14:21:00Z">
              <w:rPr>
                <w:noProof/>
              </w:rPr>
            </w:rPrChange>
          </w:rPr>
          <w:drawing>
            <wp:inline distT="0" distB="0" distL="0" distR="0" wp14:anchorId="2AE0B161" wp14:editId="278E0160">
              <wp:extent cx="5943600" cy="2487930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87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A233F0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rPrChange w:id="1245" w:author="user" w:date="2020-06-29T14:21:00Z">
            <w:rPr>
              <w:b/>
              <w:sz w:val="28"/>
              <w:szCs w:val="28"/>
            </w:rPr>
          </w:rPrChange>
        </w:rPr>
        <w:pPrChange w:id="1246" w:author="user" w:date="2020-06-29T14:21:00Z">
          <w:pPr/>
        </w:pPrChange>
      </w:pPr>
    </w:p>
    <w:p w14:paraId="39AF3B68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1247" w:author="user" w:date="2020-06-29T14:21:00Z">
            <w:rPr/>
          </w:rPrChange>
        </w:rPr>
        <w:pPrChange w:id="1248" w:author="user" w:date="2020-06-29T14:21:00Z">
          <w:pPr>
            <w:pStyle w:val="Heading2"/>
          </w:pPr>
        </w:pPrChange>
      </w:pPr>
      <w:bookmarkStart w:id="1249" w:name="_Toc44335592"/>
      <w:r w:rsidRPr="004F1E35">
        <w:rPr>
          <w:rFonts w:ascii="Times New Roman" w:hAnsi="Times New Roman" w:cs="Times New Roman"/>
          <w:rPrChange w:id="1250" w:author="user" w:date="2020-06-29T14:21:00Z">
            <w:rPr/>
          </w:rPrChange>
        </w:rPr>
        <w:t>Newsfeed</w:t>
      </w:r>
      <w:bookmarkEnd w:id="1249"/>
    </w:p>
    <w:p w14:paraId="1286C79F" w14:textId="77777777" w:rsidR="00E42FD4" w:rsidRPr="004F1E35" w:rsidRDefault="00254873">
      <w:pPr>
        <w:spacing w:line="240" w:lineRule="auto"/>
        <w:jc w:val="both"/>
        <w:rPr>
          <w:rFonts w:ascii="Times New Roman" w:hAnsi="Times New Roman" w:cs="Times New Roman"/>
          <w:rPrChange w:id="1251" w:author="user" w:date="2020-06-29T14:21:00Z">
            <w:rPr/>
          </w:rPrChange>
        </w:rPr>
        <w:pPrChange w:id="1252" w:author="user" w:date="2020-06-29T14:21:00Z">
          <w:pPr/>
        </w:pPrChange>
      </w:pPr>
      <w:ins w:id="1253" w:author="user" w:date="2020-02-27T06:09:00Z">
        <w:r w:rsidRPr="004F1E35">
          <w:rPr>
            <w:rFonts w:ascii="Times New Roman" w:hAnsi="Times New Roman" w:cs="Times New Roman"/>
            <w:rPrChange w:id="1254" w:author="user" w:date="2020-06-29T14:21:00Z">
              <w:rPr/>
            </w:rPrChange>
          </w:rPr>
          <w:t xml:space="preserve">The </w:t>
        </w:r>
      </w:ins>
      <w:r w:rsidR="00E42FD4" w:rsidRPr="004F1E35">
        <w:rPr>
          <w:rFonts w:ascii="Times New Roman" w:hAnsi="Times New Roman" w:cs="Times New Roman"/>
          <w:rPrChange w:id="1255" w:author="user" w:date="2020-06-29T14:21:00Z">
            <w:rPr/>
          </w:rPrChange>
        </w:rPr>
        <w:t xml:space="preserve">Admin users can view all the approved newsfeeds </w:t>
      </w:r>
      <w:r w:rsidR="007F59EE" w:rsidRPr="004F1E35">
        <w:rPr>
          <w:rFonts w:ascii="Times New Roman" w:hAnsi="Times New Roman" w:cs="Times New Roman"/>
          <w:rPrChange w:id="1256" w:author="user" w:date="2020-06-29T14:21:00Z">
            <w:rPr/>
          </w:rPrChange>
        </w:rPr>
        <w:t>and</w:t>
      </w:r>
      <w:r w:rsidR="00E42FD4" w:rsidRPr="004F1E35">
        <w:rPr>
          <w:rFonts w:ascii="Times New Roman" w:hAnsi="Times New Roman" w:cs="Times New Roman"/>
          <w:rPrChange w:id="1257" w:author="user" w:date="2020-06-29T14:21:00Z">
            <w:rPr/>
          </w:rPrChange>
        </w:rPr>
        <w:t xml:space="preserve"> comments posted by </w:t>
      </w:r>
      <w:ins w:id="1258" w:author="user" w:date="2020-02-27T06:09:00Z">
        <w:r w:rsidRPr="004F1E35">
          <w:rPr>
            <w:rFonts w:ascii="Times New Roman" w:hAnsi="Times New Roman" w:cs="Times New Roman"/>
            <w:rPrChange w:id="1259" w:author="user" w:date="2020-06-29T14:21:00Z">
              <w:rPr/>
            </w:rPrChange>
          </w:rPr>
          <w:t xml:space="preserve">the </w:t>
        </w:r>
      </w:ins>
      <w:r w:rsidR="00E42FD4" w:rsidRPr="004F1E35">
        <w:rPr>
          <w:rFonts w:ascii="Times New Roman" w:hAnsi="Times New Roman" w:cs="Times New Roman"/>
          <w:rPrChange w:id="1260" w:author="user" w:date="2020-06-29T14:21:00Z">
            <w:rPr/>
          </w:rPrChange>
        </w:rPr>
        <w:t xml:space="preserve">students and teachers. They can also create and post newsfeeds. On the Newsfeed screen, there are two tabs; </w:t>
      </w:r>
      <w:r w:rsidR="00E42FD4" w:rsidRPr="004F1E35">
        <w:rPr>
          <w:rFonts w:ascii="Times New Roman" w:hAnsi="Times New Roman" w:cs="Times New Roman"/>
          <w:b/>
          <w:bCs/>
          <w:rPrChange w:id="1261" w:author="user" w:date="2020-06-29T14:21:00Z">
            <w:rPr>
              <w:b/>
              <w:bCs/>
            </w:rPr>
          </w:rPrChange>
        </w:rPr>
        <w:t>Newsfeed Approvals</w:t>
      </w:r>
      <w:r w:rsidR="00E42FD4" w:rsidRPr="004F1E35">
        <w:rPr>
          <w:rFonts w:ascii="Times New Roman" w:hAnsi="Times New Roman" w:cs="Times New Roman"/>
          <w:rPrChange w:id="1262" w:author="user" w:date="2020-06-29T14:21:00Z">
            <w:rPr/>
          </w:rPrChange>
        </w:rPr>
        <w:t xml:space="preserve"> and </w:t>
      </w:r>
      <w:r w:rsidR="00E42FD4" w:rsidRPr="004F1E35">
        <w:rPr>
          <w:rFonts w:ascii="Times New Roman" w:hAnsi="Times New Roman" w:cs="Times New Roman"/>
          <w:b/>
          <w:bCs/>
          <w:rPrChange w:id="1263" w:author="user" w:date="2020-06-29T14:21:00Z">
            <w:rPr>
              <w:b/>
              <w:bCs/>
            </w:rPr>
          </w:rPrChange>
        </w:rPr>
        <w:t>Approve Comments</w:t>
      </w:r>
      <w:r w:rsidR="00E42FD4" w:rsidRPr="004F1E35">
        <w:rPr>
          <w:rFonts w:ascii="Times New Roman" w:hAnsi="Times New Roman" w:cs="Times New Roman"/>
          <w:rPrChange w:id="1264" w:author="user" w:date="2020-06-29T14:21:00Z">
            <w:rPr/>
          </w:rPrChange>
        </w:rPr>
        <w:t>.</w:t>
      </w:r>
    </w:p>
    <w:p w14:paraId="57A4D323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1265" w:author="user" w:date="2020-06-29T14:21:00Z">
            <w:rPr/>
          </w:rPrChange>
        </w:rPr>
        <w:pPrChange w:id="1266" w:author="user" w:date="2020-06-29T14:21:00Z">
          <w:pPr>
            <w:pStyle w:val="Heading3"/>
          </w:pPr>
        </w:pPrChange>
      </w:pPr>
      <w:bookmarkStart w:id="1267" w:name="_Toc44335593"/>
      <w:r w:rsidRPr="004F1E35">
        <w:rPr>
          <w:rFonts w:ascii="Times New Roman" w:hAnsi="Times New Roman" w:cs="Times New Roman"/>
          <w:rPrChange w:id="1268" w:author="user" w:date="2020-06-29T14:21:00Z">
            <w:rPr/>
          </w:rPrChange>
        </w:rPr>
        <w:t>Newsfeed Approvals tab</w:t>
      </w:r>
      <w:bookmarkEnd w:id="1267"/>
    </w:p>
    <w:p w14:paraId="6944BE47" w14:textId="21D32650" w:rsidR="00E42FD4" w:rsidRPr="004F1E35" w:rsidRDefault="00254873">
      <w:pPr>
        <w:spacing w:line="240" w:lineRule="auto"/>
        <w:jc w:val="both"/>
        <w:rPr>
          <w:rFonts w:ascii="Times New Roman" w:hAnsi="Times New Roman" w:cs="Times New Roman"/>
          <w:rPrChange w:id="1269" w:author="user" w:date="2020-06-29T14:21:00Z">
            <w:rPr/>
          </w:rPrChange>
        </w:rPr>
        <w:pPrChange w:id="1270" w:author="user" w:date="2020-06-29T14:21:00Z">
          <w:pPr/>
        </w:pPrChange>
      </w:pPr>
      <w:ins w:id="1271" w:author="user" w:date="2020-02-27T06:10:00Z">
        <w:r w:rsidRPr="004F1E35">
          <w:rPr>
            <w:rFonts w:ascii="Times New Roman" w:hAnsi="Times New Roman" w:cs="Times New Roman"/>
            <w:rPrChange w:id="1272" w:author="user" w:date="2020-06-29T14:21:00Z">
              <w:rPr/>
            </w:rPrChange>
          </w:rPr>
          <w:t xml:space="preserve">The </w:t>
        </w:r>
      </w:ins>
      <w:r w:rsidR="00E42FD4" w:rsidRPr="004F1E35">
        <w:rPr>
          <w:rFonts w:ascii="Times New Roman" w:hAnsi="Times New Roman" w:cs="Times New Roman"/>
          <w:rPrChange w:id="1273" w:author="user" w:date="2020-06-29T14:21:00Z">
            <w:rPr/>
          </w:rPrChange>
        </w:rPr>
        <w:t xml:space="preserve">Admin users can view the </w:t>
      </w:r>
      <w:ins w:id="1274" w:author="user" w:date="2020-02-27T06:10:00Z">
        <w:r w:rsidRPr="004F1E35">
          <w:rPr>
            <w:rFonts w:ascii="Times New Roman" w:hAnsi="Times New Roman" w:cs="Times New Roman"/>
            <w:rPrChange w:id="1275" w:author="user" w:date="2020-06-29T14:21:00Z">
              <w:rPr/>
            </w:rPrChange>
          </w:rPr>
          <w:t>n</w:t>
        </w:r>
      </w:ins>
      <w:del w:id="1276" w:author="user" w:date="2020-02-27T06:10:00Z">
        <w:r w:rsidR="00E42FD4" w:rsidRPr="004F1E35" w:rsidDel="00254873">
          <w:rPr>
            <w:rFonts w:ascii="Times New Roman" w:hAnsi="Times New Roman" w:cs="Times New Roman"/>
            <w:rPrChange w:id="1277" w:author="user" w:date="2020-06-29T14:21:00Z">
              <w:rPr/>
            </w:rPrChange>
          </w:rPr>
          <w:delText>N</w:delText>
        </w:r>
      </w:del>
      <w:r w:rsidR="00E42FD4" w:rsidRPr="004F1E35">
        <w:rPr>
          <w:rFonts w:ascii="Times New Roman" w:hAnsi="Times New Roman" w:cs="Times New Roman"/>
          <w:rPrChange w:id="1278" w:author="user" w:date="2020-06-29T14:21:00Z">
            <w:rPr/>
          </w:rPrChange>
        </w:rPr>
        <w:t xml:space="preserve">ewsfeeds posted by </w:t>
      </w:r>
      <w:ins w:id="1279" w:author="user" w:date="2020-02-27T06:10:00Z">
        <w:r w:rsidRPr="004F1E35">
          <w:rPr>
            <w:rFonts w:ascii="Times New Roman" w:hAnsi="Times New Roman" w:cs="Times New Roman"/>
            <w:rPrChange w:id="1280" w:author="user" w:date="2020-06-29T14:21:00Z">
              <w:rPr/>
            </w:rPrChange>
          </w:rPr>
          <w:t>the s</w:t>
        </w:r>
      </w:ins>
      <w:del w:id="1281" w:author="user" w:date="2020-02-27T06:10:00Z">
        <w:r w:rsidR="00E42FD4" w:rsidRPr="004F1E35" w:rsidDel="00254873">
          <w:rPr>
            <w:rFonts w:ascii="Times New Roman" w:hAnsi="Times New Roman" w:cs="Times New Roman"/>
            <w:rPrChange w:id="1282" w:author="user" w:date="2020-06-29T14:21:00Z">
              <w:rPr/>
            </w:rPrChange>
          </w:rPr>
          <w:delText>S</w:delText>
        </w:r>
      </w:del>
      <w:r w:rsidR="00E42FD4" w:rsidRPr="004F1E35">
        <w:rPr>
          <w:rFonts w:ascii="Times New Roman" w:hAnsi="Times New Roman" w:cs="Times New Roman"/>
          <w:rPrChange w:id="1283" w:author="user" w:date="2020-06-29T14:21:00Z">
            <w:rPr/>
          </w:rPrChange>
        </w:rPr>
        <w:t xml:space="preserve">tudents and </w:t>
      </w:r>
      <w:ins w:id="1284" w:author="user" w:date="2020-02-27T06:10:00Z">
        <w:r w:rsidRPr="004F1E35">
          <w:rPr>
            <w:rFonts w:ascii="Times New Roman" w:hAnsi="Times New Roman" w:cs="Times New Roman"/>
            <w:rPrChange w:id="1285" w:author="user" w:date="2020-06-29T14:21:00Z">
              <w:rPr/>
            </w:rPrChange>
          </w:rPr>
          <w:t>t</w:t>
        </w:r>
      </w:ins>
      <w:del w:id="1286" w:author="user" w:date="2020-02-27T06:10:00Z">
        <w:r w:rsidR="00E42FD4" w:rsidRPr="004F1E35" w:rsidDel="00254873">
          <w:rPr>
            <w:rFonts w:ascii="Times New Roman" w:hAnsi="Times New Roman" w:cs="Times New Roman"/>
            <w:rPrChange w:id="1287" w:author="user" w:date="2020-06-29T14:21:00Z">
              <w:rPr/>
            </w:rPrChange>
          </w:rPr>
          <w:delText>T</w:delText>
        </w:r>
      </w:del>
      <w:r w:rsidR="00E42FD4" w:rsidRPr="004F1E35">
        <w:rPr>
          <w:rFonts w:ascii="Times New Roman" w:hAnsi="Times New Roman" w:cs="Times New Roman"/>
          <w:rPrChange w:id="1288" w:author="user" w:date="2020-06-29T14:21:00Z">
            <w:rPr/>
          </w:rPrChange>
        </w:rPr>
        <w:t xml:space="preserve">eachers which are </w:t>
      </w:r>
      <w:ins w:id="1289" w:author="user" w:date="2020-06-29T14:24:00Z">
        <w:r w:rsidR="004F1E35">
          <w:rPr>
            <w:rFonts w:ascii="Times New Roman" w:hAnsi="Times New Roman" w:cs="Times New Roman"/>
          </w:rPr>
          <w:t>a</w:t>
        </w:r>
      </w:ins>
      <w:r w:rsidR="00E42FD4" w:rsidRPr="004F1E35">
        <w:rPr>
          <w:rFonts w:ascii="Times New Roman" w:hAnsi="Times New Roman" w:cs="Times New Roman"/>
          <w:rPrChange w:id="1290" w:author="user" w:date="2020-06-29T14:21:00Z">
            <w:rPr/>
          </w:rPrChange>
        </w:rPr>
        <w:t xml:space="preserve">waiting </w:t>
      </w:r>
      <w:del w:id="1291" w:author="user" w:date="2020-06-29T14:25:00Z">
        <w:r w:rsidR="00E42FD4" w:rsidRPr="004F1E35" w:rsidDel="004F1E35">
          <w:rPr>
            <w:rFonts w:ascii="Times New Roman" w:hAnsi="Times New Roman" w:cs="Times New Roman"/>
            <w:rPrChange w:id="1292" w:author="user" w:date="2020-06-29T14:21:00Z">
              <w:rPr/>
            </w:rPrChange>
          </w:rPr>
          <w:delText xml:space="preserve">to be </w:delText>
        </w:r>
      </w:del>
      <w:r w:rsidR="00E42FD4" w:rsidRPr="004F1E35">
        <w:rPr>
          <w:rFonts w:ascii="Times New Roman" w:hAnsi="Times New Roman" w:cs="Times New Roman"/>
          <w:rPrChange w:id="1293" w:author="user" w:date="2020-06-29T14:21:00Z">
            <w:rPr/>
          </w:rPrChange>
        </w:rPr>
        <w:t>approv</w:t>
      </w:r>
      <w:ins w:id="1294" w:author="user" w:date="2020-06-29T14:25:00Z">
        <w:r w:rsidR="004F1E35">
          <w:rPr>
            <w:rFonts w:ascii="Times New Roman" w:hAnsi="Times New Roman" w:cs="Times New Roman"/>
          </w:rPr>
          <w:t>al</w:t>
        </w:r>
      </w:ins>
      <w:del w:id="1295" w:author="user" w:date="2020-06-29T14:25:00Z">
        <w:r w:rsidR="00E42FD4" w:rsidRPr="004F1E35" w:rsidDel="004F1E35">
          <w:rPr>
            <w:rFonts w:ascii="Times New Roman" w:hAnsi="Times New Roman" w:cs="Times New Roman"/>
            <w:rPrChange w:id="1296" w:author="user" w:date="2020-06-29T14:21:00Z">
              <w:rPr/>
            </w:rPrChange>
          </w:rPr>
          <w:delText>ed</w:delText>
        </w:r>
      </w:del>
      <w:r w:rsidR="00E42FD4" w:rsidRPr="004F1E35">
        <w:rPr>
          <w:rFonts w:ascii="Times New Roman" w:hAnsi="Times New Roman" w:cs="Times New Roman"/>
          <w:rPrChange w:id="1297" w:author="user" w:date="2020-06-29T14:21:00Z">
            <w:rPr/>
          </w:rPrChange>
        </w:rPr>
        <w:t xml:space="preserve">. On this screen, </w:t>
      </w:r>
      <w:ins w:id="1298" w:author="user" w:date="2020-06-29T14:25:00Z">
        <w:r w:rsidR="004F1E35">
          <w:rPr>
            <w:rFonts w:ascii="Times New Roman" w:hAnsi="Times New Roman" w:cs="Times New Roman"/>
          </w:rPr>
          <w:t>the admin</w:t>
        </w:r>
      </w:ins>
      <w:del w:id="1299" w:author="user" w:date="2020-06-29T14:25:00Z">
        <w:r w:rsidR="00E42FD4" w:rsidRPr="004F1E35" w:rsidDel="004F1E35">
          <w:rPr>
            <w:rFonts w:ascii="Times New Roman" w:hAnsi="Times New Roman" w:cs="Times New Roman"/>
            <w:rPrChange w:id="1300" w:author="user" w:date="2020-06-29T14:21:00Z">
              <w:rPr/>
            </w:rPrChange>
          </w:rPr>
          <w:delText>you</w:delText>
        </w:r>
      </w:del>
      <w:r w:rsidR="00E42FD4" w:rsidRPr="004F1E35">
        <w:rPr>
          <w:rFonts w:ascii="Times New Roman" w:hAnsi="Times New Roman" w:cs="Times New Roman"/>
          <w:rPrChange w:id="1301" w:author="user" w:date="2020-06-29T14:21:00Z">
            <w:rPr/>
          </w:rPrChange>
        </w:rPr>
        <w:t xml:space="preserve"> can approve or reject</w:t>
      </w:r>
      <w:ins w:id="1302" w:author="user" w:date="2020-02-27T06:10:00Z">
        <w:r w:rsidRPr="004F1E35">
          <w:rPr>
            <w:rFonts w:ascii="Times New Roman" w:hAnsi="Times New Roman" w:cs="Times New Roman"/>
            <w:rPrChange w:id="1303" w:author="user" w:date="2020-06-29T14:21:00Z">
              <w:rPr/>
            </w:rPrChange>
          </w:rPr>
          <w:t xml:space="preserve"> a</w:t>
        </w:r>
      </w:ins>
      <w:r w:rsidR="00E42FD4" w:rsidRPr="004F1E35">
        <w:rPr>
          <w:rFonts w:ascii="Times New Roman" w:hAnsi="Times New Roman" w:cs="Times New Roman"/>
          <w:rPrChange w:id="1304" w:author="user" w:date="2020-06-29T14:21:00Z">
            <w:rPr/>
          </w:rPrChange>
        </w:rPr>
        <w:t xml:space="preserve"> newsfeed</w:t>
      </w:r>
      <w:del w:id="1305" w:author="user" w:date="2020-02-27T06:10:00Z">
        <w:r w:rsidR="00E42FD4" w:rsidRPr="004F1E35" w:rsidDel="00254873">
          <w:rPr>
            <w:rFonts w:ascii="Times New Roman" w:hAnsi="Times New Roman" w:cs="Times New Roman"/>
            <w:rPrChange w:id="1306" w:author="user" w:date="2020-06-29T14:21:00Z">
              <w:rPr/>
            </w:rPrChange>
          </w:rPr>
          <w:delText>s</w:delText>
        </w:r>
      </w:del>
      <w:r w:rsidR="00E42FD4" w:rsidRPr="004F1E35">
        <w:rPr>
          <w:rFonts w:ascii="Times New Roman" w:hAnsi="Times New Roman" w:cs="Times New Roman"/>
          <w:rPrChange w:id="1307" w:author="user" w:date="2020-06-29T14:21:00Z">
            <w:rPr/>
          </w:rPrChange>
        </w:rPr>
        <w:t xml:space="preserve">. You can also search for newsfeeds and approve, </w:t>
      </w:r>
      <w:proofErr w:type="gramStart"/>
      <w:r w:rsidR="00E42FD4" w:rsidRPr="004F1E35">
        <w:rPr>
          <w:rFonts w:ascii="Times New Roman" w:hAnsi="Times New Roman" w:cs="Times New Roman"/>
          <w:rPrChange w:id="1308" w:author="user" w:date="2020-06-29T14:21:00Z">
            <w:rPr/>
          </w:rPrChange>
        </w:rPr>
        <w:t>reject</w:t>
      </w:r>
      <w:proofErr w:type="gramEnd"/>
      <w:r w:rsidR="00E42FD4" w:rsidRPr="004F1E35">
        <w:rPr>
          <w:rFonts w:ascii="Times New Roman" w:hAnsi="Times New Roman" w:cs="Times New Roman"/>
          <w:rPrChange w:id="1309" w:author="user" w:date="2020-06-29T14:21:00Z">
            <w:rPr/>
          </w:rPrChange>
        </w:rPr>
        <w:t xml:space="preserve"> or delete them. </w:t>
      </w:r>
    </w:p>
    <w:p w14:paraId="0D449E76" w14:textId="77777777" w:rsidR="00E42FD4" w:rsidRPr="004F1E35" w:rsidRDefault="00E42FD4">
      <w:pPr>
        <w:pStyle w:val="Heading4"/>
        <w:spacing w:line="240" w:lineRule="auto"/>
        <w:jc w:val="both"/>
        <w:rPr>
          <w:rFonts w:ascii="Times New Roman" w:hAnsi="Times New Roman" w:cs="Times New Roman"/>
          <w:rPrChange w:id="1310" w:author="user" w:date="2020-06-29T14:21:00Z">
            <w:rPr/>
          </w:rPrChange>
        </w:rPr>
        <w:pPrChange w:id="1311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1312" w:author="user" w:date="2020-06-29T14:21:00Z">
            <w:rPr/>
          </w:rPrChange>
        </w:rPr>
        <w:t>To approve newsfeeds:</w:t>
      </w:r>
    </w:p>
    <w:p w14:paraId="1C7FC13A" w14:textId="77777777" w:rsidR="00E42FD4" w:rsidRPr="004F1E35" w:rsidRDefault="00E42FD4">
      <w:pPr>
        <w:pStyle w:val="ListParagraph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 w:cs="Times New Roman"/>
          <w:rPrChange w:id="1313" w:author="user" w:date="2020-06-29T14:21:00Z">
            <w:rPr/>
          </w:rPrChange>
        </w:rPr>
        <w:pPrChange w:id="1314" w:author="user" w:date="2020-06-29T14:21:00Z">
          <w:pPr>
            <w:pStyle w:val="ListParagraph"/>
            <w:numPr>
              <w:numId w:val="1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315" w:author="user" w:date="2020-06-29T14:21:00Z">
            <w:rPr/>
          </w:rPrChange>
        </w:rPr>
        <w:t>On the Newsfeed Approvals tab, select the newsfeed to be approved.</w:t>
      </w:r>
    </w:p>
    <w:p w14:paraId="6C2495ED" w14:textId="77777777" w:rsidR="00E42FD4" w:rsidRPr="004F1E35" w:rsidRDefault="00E42FD4">
      <w:pPr>
        <w:pStyle w:val="ListParagraph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 w:cs="Times New Roman"/>
          <w:rPrChange w:id="1316" w:author="user" w:date="2020-06-29T14:21:00Z">
            <w:rPr/>
          </w:rPrChange>
        </w:rPr>
        <w:pPrChange w:id="1317" w:author="user" w:date="2020-06-29T14:21:00Z">
          <w:pPr>
            <w:pStyle w:val="ListParagraph"/>
            <w:numPr>
              <w:numId w:val="1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318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319" w:author="user" w:date="2020-06-29T14:21:00Z">
            <w:rPr>
              <w:b/>
              <w:bCs/>
            </w:rPr>
          </w:rPrChange>
        </w:rPr>
        <w:t>Approve</w:t>
      </w:r>
      <w:r w:rsidRPr="004F1E35">
        <w:rPr>
          <w:rFonts w:ascii="Times New Roman" w:hAnsi="Times New Roman" w:cs="Times New Roman"/>
          <w:rPrChange w:id="1320" w:author="user" w:date="2020-06-29T14:21:00Z">
            <w:rPr/>
          </w:rPrChange>
        </w:rPr>
        <w:t xml:space="preserve"> button at the bottom of the newsfeed.</w:t>
      </w:r>
    </w:p>
    <w:p w14:paraId="5298865B" w14:textId="77777777" w:rsidR="00E42FD4" w:rsidRPr="004F1E35" w:rsidRDefault="00E42FD4">
      <w:pPr>
        <w:pStyle w:val="Heading4"/>
        <w:spacing w:line="240" w:lineRule="auto"/>
        <w:jc w:val="both"/>
        <w:rPr>
          <w:rFonts w:ascii="Times New Roman" w:hAnsi="Times New Roman" w:cs="Times New Roman"/>
          <w:rPrChange w:id="1321" w:author="user" w:date="2020-06-29T14:21:00Z">
            <w:rPr/>
          </w:rPrChange>
        </w:rPr>
        <w:pPrChange w:id="1322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1323" w:author="user" w:date="2020-06-29T14:21:00Z">
            <w:rPr/>
          </w:rPrChange>
        </w:rPr>
        <w:t xml:space="preserve">To reject newsfeeds: </w:t>
      </w:r>
    </w:p>
    <w:p w14:paraId="40672235" w14:textId="77777777" w:rsidR="00E42FD4" w:rsidRPr="004F1E35" w:rsidRDefault="00E42FD4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1324" w:author="user" w:date="2020-06-29T14:21:00Z">
            <w:rPr/>
          </w:rPrChange>
        </w:rPr>
        <w:pPrChange w:id="1325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326" w:author="user" w:date="2020-06-29T14:21:00Z">
            <w:rPr/>
          </w:rPrChange>
        </w:rPr>
        <w:t xml:space="preserve">On the Newsfeed Approvals tab, select the newsfeed to be </w:t>
      </w:r>
      <w:del w:id="1327" w:author="user" w:date="2020-02-27T06:11:00Z">
        <w:r w:rsidRPr="004F1E35" w:rsidDel="00254873">
          <w:rPr>
            <w:rFonts w:ascii="Times New Roman" w:hAnsi="Times New Roman" w:cs="Times New Roman"/>
            <w:rPrChange w:id="1328" w:author="user" w:date="2020-06-29T14:21:00Z">
              <w:rPr/>
            </w:rPrChange>
          </w:rPr>
          <w:delText>approved</w:delText>
        </w:r>
      </w:del>
      <w:ins w:id="1329" w:author="user" w:date="2020-02-27T06:11:00Z">
        <w:r w:rsidR="00254873" w:rsidRPr="004F1E35">
          <w:rPr>
            <w:rFonts w:ascii="Times New Roman" w:hAnsi="Times New Roman" w:cs="Times New Roman"/>
            <w:rPrChange w:id="1330" w:author="user" w:date="2020-06-29T14:21:00Z">
              <w:rPr/>
            </w:rPrChange>
          </w:rPr>
          <w:t>rejected</w:t>
        </w:r>
      </w:ins>
      <w:r w:rsidRPr="004F1E35">
        <w:rPr>
          <w:rFonts w:ascii="Times New Roman" w:hAnsi="Times New Roman" w:cs="Times New Roman"/>
          <w:rPrChange w:id="1331" w:author="user" w:date="2020-06-29T14:21:00Z">
            <w:rPr/>
          </w:rPrChange>
        </w:rPr>
        <w:t>.</w:t>
      </w:r>
    </w:p>
    <w:p w14:paraId="4F981A3A" w14:textId="77777777" w:rsidR="00E42FD4" w:rsidRPr="004F1E35" w:rsidRDefault="00E42FD4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1332" w:author="user" w:date="2020-06-29T14:21:00Z">
            <w:rPr/>
          </w:rPrChange>
        </w:rPr>
        <w:pPrChange w:id="1333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33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335" w:author="user" w:date="2020-06-29T14:21:00Z">
            <w:rPr>
              <w:b/>
              <w:bCs/>
            </w:rPr>
          </w:rPrChange>
        </w:rPr>
        <w:t>Reject</w:t>
      </w:r>
      <w:r w:rsidRPr="004F1E35">
        <w:rPr>
          <w:rFonts w:ascii="Times New Roman" w:hAnsi="Times New Roman" w:cs="Times New Roman"/>
          <w:rPrChange w:id="1336" w:author="user" w:date="2020-06-29T14:21:00Z">
            <w:rPr/>
          </w:rPrChange>
        </w:rPr>
        <w:t xml:space="preserve"> button at the bottom of the newsfeed.</w:t>
      </w:r>
    </w:p>
    <w:p w14:paraId="19330E25" w14:textId="68E7FAE3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337" w:author="user" w:date="2020-06-29T14:21:00Z">
            <w:rPr/>
          </w:rPrChange>
        </w:rPr>
        <w:pPrChange w:id="1338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339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1340" w:author="user" w:date="2020-06-29T14:21:00Z">
            <w:rPr/>
          </w:rPrChange>
        </w:rPr>
        <w:t xml:space="preserve"> The </w:t>
      </w:r>
      <w:ins w:id="1341" w:author="user" w:date="2020-06-29T14:25:00Z">
        <w:r w:rsidR="00126574">
          <w:rPr>
            <w:rFonts w:ascii="Times New Roman" w:hAnsi="Times New Roman" w:cs="Times New Roman"/>
          </w:rPr>
          <w:t>s</w:t>
        </w:r>
      </w:ins>
      <w:del w:id="1342" w:author="user" w:date="2020-06-29T14:25:00Z">
        <w:r w:rsidRPr="004F1E35" w:rsidDel="00126574">
          <w:rPr>
            <w:rFonts w:ascii="Times New Roman" w:hAnsi="Times New Roman" w:cs="Times New Roman"/>
            <w:rPrChange w:id="1343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344" w:author="user" w:date="2020-06-29T14:21:00Z">
            <w:rPr/>
          </w:rPrChange>
        </w:rPr>
        <w:t xml:space="preserve">tudents and </w:t>
      </w:r>
      <w:ins w:id="1345" w:author="user" w:date="2020-06-29T14:25:00Z">
        <w:r w:rsidR="00126574">
          <w:rPr>
            <w:rFonts w:ascii="Times New Roman" w:hAnsi="Times New Roman" w:cs="Times New Roman"/>
          </w:rPr>
          <w:t>t</w:t>
        </w:r>
      </w:ins>
      <w:del w:id="1346" w:author="user" w:date="2020-06-29T14:25:00Z">
        <w:r w:rsidRPr="004F1E35" w:rsidDel="00126574">
          <w:rPr>
            <w:rFonts w:ascii="Times New Roman" w:hAnsi="Times New Roman" w:cs="Times New Roman"/>
            <w:rPrChange w:id="1347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1348" w:author="user" w:date="2020-06-29T14:21:00Z">
            <w:rPr/>
          </w:rPrChange>
        </w:rPr>
        <w:t xml:space="preserve">eachers associated with that newsfeed will receive a notification and a message from the administrator informing them of the approval or rejection of the newsfeed.  </w:t>
      </w:r>
    </w:p>
    <w:p w14:paraId="56B26A92" w14:textId="77777777" w:rsidR="00E42FD4" w:rsidRPr="004F1E35" w:rsidRDefault="00E42FD4">
      <w:pPr>
        <w:pStyle w:val="Heading4"/>
        <w:spacing w:line="240" w:lineRule="auto"/>
        <w:jc w:val="both"/>
        <w:rPr>
          <w:rFonts w:ascii="Times New Roman" w:hAnsi="Times New Roman" w:cs="Times New Roman"/>
          <w:rPrChange w:id="1349" w:author="user" w:date="2020-06-29T14:21:00Z">
            <w:rPr/>
          </w:rPrChange>
        </w:rPr>
        <w:pPrChange w:id="1350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1351" w:author="user" w:date="2020-06-29T14:21:00Z">
            <w:rPr/>
          </w:rPrChange>
        </w:rPr>
        <w:t>To delete newsfeeds:</w:t>
      </w:r>
    </w:p>
    <w:p w14:paraId="15AF47AC" w14:textId="77777777" w:rsidR="00E42FD4" w:rsidRPr="004F1E35" w:rsidRDefault="00E42FD4">
      <w:pPr>
        <w:pStyle w:val="ListParagraph"/>
        <w:numPr>
          <w:ilvl w:val="0"/>
          <w:numId w:val="20"/>
        </w:numPr>
        <w:spacing w:after="160" w:line="240" w:lineRule="auto"/>
        <w:jc w:val="both"/>
        <w:rPr>
          <w:rFonts w:ascii="Times New Roman" w:hAnsi="Times New Roman" w:cs="Times New Roman"/>
          <w:bCs/>
          <w:sz w:val="24"/>
          <w:szCs w:val="24"/>
          <w:rPrChange w:id="1352" w:author="user" w:date="2020-06-29T14:21:00Z">
            <w:rPr>
              <w:bCs/>
              <w:sz w:val="24"/>
              <w:szCs w:val="24"/>
            </w:rPr>
          </w:rPrChange>
        </w:rPr>
        <w:pPrChange w:id="1353" w:author="user" w:date="2020-06-29T14:21:00Z">
          <w:pPr>
            <w:pStyle w:val="ListParagraph"/>
            <w:numPr>
              <w:numId w:val="20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354" w:author="user" w:date="2020-06-29T14:21:00Z">
            <w:rPr>
              <w:bCs/>
              <w:sz w:val="24"/>
              <w:szCs w:val="24"/>
            </w:rPr>
          </w:rPrChange>
        </w:rPr>
        <w:t xml:space="preserve">Click the </w:t>
      </w:r>
      <w:r w:rsidRPr="004F1E35">
        <w:rPr>
          <w:rFonts w:ascii="Times New Roman" w:hAnsi="Times New Roman" w:cs="Times New Roman"/>
          <w:noProof/>
          <w:rPrChange w:id="1355" w:author="user" w:date="2020-06-29T14:21:00Z">
            <w:rPr>
              <w:noProof/>
            </w:rPr>
          </w:rPrChange>
        </w:rPr>
        <w:drawing>
          <wp:inline distT="0" distB="0" distL="0" distR="0" wp14:anchorId="46D1B26B" wp14:editId="75B688E3">
            <wp:extent cx="247650" cy="228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E35">
        <w:rPr>
          <w:rFonts w:ascii="Times New Roman" w:hAnsi="Times New Roman" w:cs="Times New Roman"/>
          <w:bCs/>
          <w:sz w:val="24"/>
          <w:szCs w:val="24"/>
          <w:rPrChange w:id="1356" w:author="user" w:date="2020-06-29T14:21:00Z">
            <w:rPr>
              <w:bCs/>
              <w:sz w:val="24"/>
              <w:szCs w:val="24"/>
            </w:rPr>
          </w:rPrChange>
        </w:rPr>
        <w:t>icon displayed at the top right corner of the newsfeed.</w:t>
      </w:r>
    </w:p>
    <w:p w14:paraId="005D42CB" w14:textId="77777777" w:rsidR="00E42FD4" w:rsidRPr="004F1E35" w:rsidDel="00530EF7" w:rsidRDefault="00E42FD4">
      <w:pPr>
        <w:pStyle w:val="ListParagraph"/>
        <w:numPr>
          <w:ilvl w:val="0"/>
          <w:numId w:val="20"/>
        </w:numPr>
        <w:spacing w:after="160" w:line="240" w:lineRule="auto"/>
        <w:jc w:val="both"/>
        <w:rPr>
          <w:del w:id="1357" w:author="user" w:date="2020-06-29T14:26:00Z"/>
          <w:rFonts w:ascii="Times New Roman" w:hAnsi="Times New Roman" w:cs="Times New Roman"/>
          <w:bCs/>
          <w:sz w:val="24"/>
          <w:szCs w:val="24"/>
          <w:rPrChange w:id="1358" w:author="user" w:date="2020-06-29T14:21:00Z">
            <w:rPr>
              <w:del w:id="1359" w:author="user" w:date="2020-06-29T14:26:00Z"/>
              <w:bCs/>
              <w:sz w:val="24"/>
              <w:szCs w:val="24"/>
            </w:rPr>
          </w:rPrChange>
        </w:rPr>
        <w:pPrChange w:id="1360" w:author="user" w:date="2020-06-29T14:21:00Z">
          <w:pPr>
            <w:pStyle w:val="ListParagraph"/>
            <w:numPr>
              <w:numId w:val="20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bCs/>
          <w:sz w:val="24"/>
          <w:szCs w:val="24"/>
          <w:rPrChange w:id="1361" w:author="user" w:date="2020-06-29T14:21:00Z">
            <w:rPr>
              <w:bCs/>
              <w:sz w:val="24"/>
              <w:szCs w:val="24"/>
            </w:rPr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sz w:val="24"/>
          <w:szCs w:val="24"/>
          <w:rPrChange w:id="1362" w:author="user" w:date="2020-06-29T14:21:00Z">
            <w:rPr>
              <w:b/>
              <w:sz w:val="24"/>
              <w:szCs w:val="24"/>
            </w:rPr>
          </w:rPrChange>
        </w:rPr>
        <w:t>Delete Newsfeed</w:t>
      </w:r>
      <w:r w:rsidRPr="004F1E35">
        <w:rPr>
          <w:rFonts w:ascii="Times New Roman" w:hAnsi="Times New Roman" w:cs="Times New Roman"/>
          <w:bCs/>
          <w:sz w:val="24"/>
          <w:szCs w:val="24"/>
          <w:rPrChange w:id="1363" w:author="user" w:date="2020-06-29T14:21:00Z">
            <w:rPr>
              <w:bCs/>
              <w:sz w:val="24"/>
              <w:szCs w:val="24"/>
            </w:rPr>
          </w:rPrChange>
        </w:rPr>
        <w:t xml:space="preserve"> button.</w:t>
      </w:r>
    </w:p>
    <w:p w14:paraId="14D806CB" w14:textId="4FE8BA1E" w:rsidR="00E42FD4" w:rsidRPr="00530EF7" w:rsidRDefault="00E42FD4">
      <w:pPr>
        <w:pStyle w:val="ListParagraph"/>
        <w:numPr>
          <w:ilvl w:val="0"/>
          <w:numId w:val="20"/>
        </w:numPr>
        <w:spacing w:after="160" w:line="240" w:lineRule="auto"/>
        <w:jc w:val="both"/>
        <w:rPr>
          <w:rFonts w:ascii="Times New Roman" w:hAnsi="Times New Roman" w:cs="Times New Roman"/>
          <w:rPrChange w:id="1364" w:author="user" w:date="2020-06-29T14:26:00Z">
            <w:rPr/>
          </w:rPrChange>
        </w:rPr>
        <w:pPrChange w:id="1365" w:author="user" w:date="2020-06-29T14:21:00Z">
          <w:pPr/>
        </w:pPrChange>
      </w:pPr>
    </w:p>
    <w:p w14:paraId="3E895132" w14:textId="2E38E8DE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1366" w:author="user" w:date="2020-06-29T14:21:00Z">
            <w:rPr/>
          </w:rPrChange>
        </w:rPr>
        <w:pPrChange w:id="1367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368" w:author="user" w:date="2020-06-29T14:21:00Z">
            <w:rPr>
              <w:rFonts w:ascii="Times New Roman" w:hAnsi="Times New Roman" w:cs="Times New Roman"/>
              <w:noProof/>
            </w:rPr>
          </w:rPrChange>
        </w:rPr>
        <w:lastRenderedPageBreak/>
        <w:pict w14:anchorId="76AE5A62">
          <v:shape id="Speech Bubble: Oval 28" o:spid="_x0000_s1027" type="#_x0000_t63" style="position:absolute;left:0;text-align:left;margin-left:330.75pt;margin-top:-4.5pt;width:159pt;height:52.5pt;z-index:25169920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" adj="6300,24300" fillcolor="white [3201]" strokecolor="black [3213]" strokeweight="2.25pt">
            <v:path arrowok="t"/>
            <v:textbox style="mso-next-textbox:#Speech Bubble: Oval 28">
              <w:txbxContent>
                <w:p w14:paraId="78575563" w14:textId="77777777" w:rsidR="00126574" w:rsidRDefault="00126574" w:rsidP="00E42FD4">
                  <w:pPr>
                    <w:jc w:val="center"/>
                  </w:pPr>
                  <w:r>
                    <w:t xml:space="preserve">Click on </w:t>
                  </w:r>
                  <w:r w:rsidRPr="00C33893">
                    <w:rPr>
                      <w:bCs/>
                      <w:sz w:val="24"/>
                      <w:szCs w:val="24"/>
                    </w:rPr>
                    <w:t>ellipsis</w:t>
                  </w:r>
                  <w:r>
                    <w:rPr>
                      <w:bCs/>
                      <w:sz w:val="24"/>
                      <w:szCs w:val="24"/>
                    </w:rPr>
                    <w:t xml:space="preserve"> icon </w:t>
                  </w:r>
                  <w:r>
                    <w:t>to delete Newsfeed</w:t>
                  </w:r>
                </w:p>
              </w:txbxContent>
            </v:textbox>
            <w10:wrap anchorx="margin"/>
          </v:shape>
        </w:pict>
      </w:r>
      <w:del w:id="1369" w:author="sumathi r" w:date="2020-06-22T19:30:00Z">
        <w:r w:rsidR="00986193" w:rsidRPr="004F1E35" w:rsidDel="00E02214">
          <w:rPr>
            <w:rFonts w:ascii="Times New Roman" w:hAnsi="Times New Roman" w:cs="Times New Roman"/>
            <w:noProof/>
            <w:rPrChange w:id="1370" w:author="user" w:date="2020-06-29T14:21:00Z">
              <w:rPr>
                <w:noProof/>
              </w:rPr>
            </w:rPrChange>
          </w:rPr>
          <w:drawing>
            <wp:inline distT="0" distB="0" distL="0" distR="0" wp14:anchorId="19CE4D6D" wp14:editId="17D343C8">
              <wp:extent cx="5943600" cy="4604197"/>
              <wp:effectExtent l="19050" t="19050" r="0" b="6350"/>
              <wp:docPr id="27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604197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1371" w:author="sumathi r" w:date="2020-06-22T19:30:00Z">
        <w:r w:rsidR="00E02214" w:rsidRPr="004F1E35">
          <w:rPr>
            <w:rFonts w:ascii="Times New Roman" w:hAnsi="Times New Roman" w:cs="Times New Roman"/>
            <w:noProof/>
            <w:rPrChange w:id="1372" w:author="user" w:date="2020-06-29T14:21:00Z">
              <w:rPr>
                <w:noProof/>
              </w:rPr>
            </w:rPrChange>
          </w:rPr>
          <w:drawing>
            <wp:inline distT="0" distB="0" distL="0" distR="0" wp14:anchorId="68674493" wp14:editId="2EFF903A">
              <wp:extent cx="5943600" cy="2578735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787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FCBCE5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bCs/>
          <w:rPrChange w:id="1373" w:author="user" w:date="2020-06-29T14:21:00Z">
            <w:rPr>
              <w:b/>
              <w:bCs/>
            </w:rPr>
          </w:rPrChange>
        </w:rPr>
        <w:pPrChange w:id="1374" w:author="user" w:date="2020-06-29T14:21:00Z">
          <w:pPr/>
        </w:pPrChange>
      </w:pPr>
    </w:p>
    <w:p w14:paraId="5EE75F0D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1375" w:author="user" w:date="2020-06-29T14:21:00Z">
            <w:rPr/>
          </w:rPrChange>
        </w:rPr>
        <w:pPrChange w:id="1376" w:author="user" w:date="2020-06-29T14:21:00Z">
          <w:pPr>
            <w:pStyle w:val="Heading3"/>
          </w:pPr>
        </w:pPrChange>
      </w:pPr>
      <w:bookmarkStart w:id="1377" w:name="_Toc44335594"/>
      <w:r w:rsidRPr="004F1E35">
        <w:rPr>
          <w:rFonts w:ascii="Times New Roman" w:hAnsi="Times New Roman" w:cs="Times New Roman"/>
          <w:rPrChange w:id="1378" w:author="user" w:date="2020-06-29T14:21:00Z">
            <w:rPr/>
          </w:rPrChange>
        </w:rPr>
        <w:t>Approve Comments tab</w:t>
      </w:r>
      <w:bookmarkEnd w:id="1377"/>
      <w:r w:rsidRPr="004F1E35">
        <w:rPr>
          <w:rFonts w:ascii="Times New Roman" w:hAnsi="Times New Roman" w:cs="Times New Roman"/>
          <w:rPrChange w:id="1379" w:author="user" w:date="2020-06-29T14:21:00Z">
            <w:rPr/>
          </w:rPrChange>
        </w:rPr>
        <w:t xml:space="preserve"> </w:t>
      </w:r>
    </w:p>
    <w:p w14:paraId="6D3668F6" w14:textId="23886C6B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380" w:author="user" w:date="2020-06-29T14:21:00Z">
            <w:rPr/>
          </w:rPrChange>
        </w:rPr>
        <w:pPrChange w:id="1381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382" w:author="user" w:date="2020-06-29T14:21:00Z">
            <w:rPr/>
          </w:rPrChange>
        </w:rPr>
        <w:t xml:space="preserve">The Admin users can view all the comments which have been made on a </w:t>
      </w:r>
      <w:del w:id="1383" w:author="user" w:date="2020-06-29T14:26:00Z">
        <w:r w:rsidRPr="004F1E35" w:rsidDel="00530EF7">
          <w:rPr>
            <w:rFonts w:ascii="Times New Roman" w:hAnsi="Times New Roman" w:cs="Times New Roman"/>
            <w:rPrChange w:id="1384" w:author="user" w:date="2020-06-29T14:21:00Z">
              <w:rPr/>
            </w:rPrChange>
          </w:rPr>
          <w:delText>particular newsfeed</w:delText>
        </w:r>
      </w:del>
      <w:ins w:id="1385" w:author="user" w:date="2020-06-29T14:26:00Z">
        <w:r w:rsidR="00530EF7" w:rsidRPr="004F1E35">
          <w:rPr>
            <w:rFonts w:ascii="Times New Roman" w:hAnsi="Times New Roman" w:cs="Times New Roman"/>
          </w:rPr>
          <w:t>newsfeed</w:t>
        </w:r>
      </w:ins>
      <w:r w:rsidRPr="004F1E35">
        <w:rPr>
          <w:rFonts w:ascii="Times New Roman" w:hAnsi="Times New Roman" w:cs="Times New Roman"/>
          <w:rPrChange w:id="1386" w:author="user" w:date="2020-06-29T14:21:00Z">
            <w:rPr/>
          </w:rPrChange>
        </w:rPr>
        <w:t xml:space="preserve"> and approve or reject</w:t>
      </w:r>
      <w:r w:rsidR="00E12B0F" w:rsidRPr="004F1E35">
        <w:rPr>
          <w:rFonts w:ascii="Times New Roman" w:hAnsi="Times New Roman" w:cs="Times New Roman"/>
          <w:rPrChange w:id="1387" w:author="user" w:date="2020-06-29T14:21:00Z">
            <w:rPr/>
          </w:rPrChange>
        </w:rPr>
        <w:t xml:space="preserve"> or delete</w:t>
      </w:r>
      <w:r w:rsidRPr="004F1E35">
        <w:rPr>
          <w:rFonts w:ascii="Times New Roman" w:hAnsi="Times New Roman" w:cs="Times New Roman"/>
          <w:rPrChange w:id="1388" w:author="user" w:date="2020-06-29T14:21:00Z">
            <w:rPr/>
          </w:rPrChange>
        </w:rPr>
        <w:t xml:space="preserve"> individual or multiple comments at once. </w:t>
      </w:r>
    </w:p>
    <w:p w14:paraId="5B658D24" w14:textId="77777777" w:rsidR="00EA40AE" w:rsidRPr="004F1E35" w:rsidRDefault="00EA40AE">
      <w:pPr>
        <w:pStyle w:val="Heading3"/>
        <w:spacing w:line="240" w:lineRule="auto"/>
        <w:ind w:firstLine="360"/>
        <w:jc w:val="both"/>
        <w:rPr>
          <w:rFonts w:ascii="Times New Roman" w:hAnsi="Times New Roman" w:cs="Times New Roman"/>
          <w:i/>
          <w:iCs/>
          <w:rPrChange w:id="1389" w:author="user" w:date="2020-06-29T14:21:00Z">
            <w:rPr>
              <w:i/>
              <w:iCs/>
            </w:rPr>
          </w:rPrChange>
        </w:rPr>
        <w:pPrChange w:id="1390" w:author="user" w:date="2020-06-29T14:21:00Z">
          <w:pPr>
            <w:pStyle w:val="Heading3"/>
            <w:ind w:firstLine="360"/>
          </w:pPr>
        </w:pPrChange>
      </w:pPr>
      <w:bookmarkStart w:id="1391" w:name="_Toc44335595"/>
      <w:r w:rsidRPr="004F1E35">
        <w:rPr>
          <w:rFonts w:ascii="Times New Roman" w:hAnsi="Times New Roman" w:cs="Times New Roman"/>
          <w:i/>
          <w:iCs/>
          <w:rPrChange w:id="1392" w:author="user" w:date="2020-06-29T14:21:00Z">
            <w:rPr>
              <w:i/>
              <w:iCs/>
            </w:rPr>
          </w:rPrChange>
        </w:rPr>
        <w:t>To Approve or Reject or Delete multiple Comments at once:</w:t>
      </w:r>
      <w:bookmarkEnd w:id="1391"/>
      <w:r w:rsidRPr="004F1E35">
        <w:rPr>
          <w:rFonts w:ascii="Times New Roman" w:hAnsi="Times New Roman" w:cs="Times New Roman"/>
          <w:i/>
          <w:iCs/>
          <w:rPrChange w:id="1393" w:author="user" w:date="2020-06-29T14:21:00Z">
            <w:rPr>
              <w:i/>
              <w:iCs/>
            </w:rPr>
          </w:rPrChange>
        </w:rPr>
        <w:t xml:space="preserve"> </w:t>
      </w:r>
    </w:p>
    <w:p w14:paraId="61E48DF2" w14:textId="77777777" w:rsidR="00E42FD4" w:rsidRPr="004F1E35" w:rsidRDefault="00CC6513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rFonts w:ascii="Times New Roman" w:hAnsi="Times New Roman" w:cs="Times New Roman"/>
          <w:rPrChange w:id="1394" w:author="user" w:date="2020-06-29T14:21:00Z">
            <w:rPr/>
          </w:rPrChange>
        </w:rPr>
        <w:pPrChange w:id="1395" w:author="user" w:date="2020-06-29T14:21:00Z">
          <w:pPr>
            <w:pStyle w:val="ListParagraph"/>
            <w:numPr>
              <w:numId w:val="2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396" w:author="user" w:date="2020-06-29T14:21:00Z">
            <w:rPr/>
          </w:rPrChange>
        </w:rPr>
        <w:t xml:space="preserve">Select the </w:t>
      </w:r>
      <w:r w:rsidRPr="004F1E35">
        <w:rPr>
          <w:rFonts w:ascii="Times New Roman" w:hAnsi="Times New Roman" w:cs="Times New Roman"/>
          <w:b/>
          <w:bCs/>
          <w:rPrChange w:id="1397" w:author="user" w:date="2020-06-29T14:21:00Z">
            <w:rPr/>
          </w:rPrChange>
        </w:rPr>
        <w:t>Check All</w:t>
      </w:r>
      <w:r w:rsidRPr="004F1E35">
        <w:rPr>
          <w:rFonts w:ascii="Times New Roman" w:hAnsi="Times New Roman" w:cs="Times New Roman"/>
          <w:rPrChange w:id="1398" w:author="user" w:date="2020-06-29T14:21:00Z">
            <w:rPr/>
          </w:rPrChange>
        </w:rPr>
        <w:t xml:space="preserve"> checkbox to select all comments at once or </w:t>
      </w:r>
      <w:ins w:id="1399" w:author="user" w:date="2020-02-27T06:11:00Z">
        <w:r w:rsidR="00254873" w:rsidRPr="004F1E35">
          <w:rPr>
            <w:rFonts w:ascii="Times New Roman" w:hAnsi="Times New Roman" w:cs="Times New Roman"/>
            <w:rPrChange w:id="1400" w:author="user" w:date="2020-06-29T14:21:00Z">
              <w:rPr/>
            </w:rPrChange>
          </w:rPr>
          <w:t>s</w:t>
        </w:r>
      </w:ins>
      <w:del w:id="1401" w:author="user" w:date="2020-02-27T06:11:00Z">
        <w:r w:rsidR="00E42FD4" w:rsidRPr="004F1E35" w:rsidDel="00254873">
          <w:rPr>
            <w:rFonts w:ascii="Times New Roman" w:hAnsi="Times New Roman" w:cs="Times New Roman"/>
            <w:rPrChange w:id="1402" w:author="user" w:date="2020-06-29T14:21:00Z">
              <w:rPr/>
            </w:rPrChange>
          </w:rPr>
          <w:delText>S</w:delText>
        </w:r>
      </w:del>
      <w:r w:rsidR="00E42FD4" w:rsidRPr="004F1E35">
        <w:rPr>
          <w:rFonts w:ascii="Times New Roman" w:hAnsi="Times New Roman" w:cs="Times New Roman"/>
          <w:rPrChange w:id="1403" w:author="user" w:date="2020-06-29T14:21:00Z">
            <w:rPr/>
          </w:rPrChange>
        </w:rPr>
        <w:t>elect the corresponding checkboxes for the comments placed next to the comments.</w:t>
      </w:r>
    </w:p>
    <w:p w14:paraId="18265E06" w14:textId="77777777" w:rsidR="00E42FD4" w:rsidRPr="004F1E35" w:rsidRDefault="00E42FD4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rFonts w:ascii="Times New Roman" w:hAnsi="Times New Roman" w:cs="Times New Roman"/>
          <w:rPrChange w:id="1404" w:author="user" w:date="2020-06-29T14:21:00Z">
            <w:rPr/>
          </w:rPrChange>
        </w:rPr>
        <w:pPrChange w:id="1405" w:author="user" w:date="2020-06-29T14:21:00Z">
          <w:pPr>
            <w:pStyle w:val="ListParagraph"/>
            <w:numPr>
              <w:numId w:val="2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406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407" w:author="user" w:date="2020-06-29T14:21:00Z">
            <w:rPr>
              <w:b/>
              <w:bCs/>
            </w:rPr>
          </w:rPrChange>
        </w:rPr>
        <w:t>Approve</w:t>
      </w:r>
      <w:r w:rsidRPr="004F1E35">
        <w:rPr>
          <w:rFonts w:ascii="Times New Roman" w:hAnsi="Times New Roman" w:cs="Times New Roman"/>
          <w:rPrChange w:id="1408" w:author="user" w:date="2020-06-29T14:21:00Z">
            <w:rPr/>
          </w:rPrChange>
        </w:rPr>
        <w:t xml:space="preserve"> or </w:t>
      </w:r>
      <w:r w:rsidRPr="004F1E35">
        <w:rPr>
          <w:rFonts w:ascii="Times New Roman" w:hAnsi="Times New Roman" w:cs="Times New Roman"/>
          <w:b/>
          <w:bCs/>
          <w:rPrChange w:id="1409" w:author="user" w:date="2020-06-29T14:21:00Z">
            <w:rPr>
              <w:b/>
              <w:bCs/>
            </w:rPr>
          </w:rPrChange>
        </w:rPr>
        <w:t>Reject</w:t>
      </w:r>
      <w:r w:rsidRPr="004F1E35">
        <w:rPr>
          <w:rFonts w:ascii="Times New Roman" w:hAnsi="Times New Roman" w:cs="Times New Roman"/>
          <w:rPrChange w:id="1410" w:author="user" w:date="2020-06-29T14:21:00Z">
            <w:rPr/>
          </w:rPrChange>
        </w:rPr>
        <w:t xml:space="preserve"> </w:t>
      </w:r>
      <w:r w:rsidR="00DE7FA0" w:rsidRPr="004F1E35">
        <w:rPr>
          <w:rFonts w:ascii="Times New Roman" w:hAnsi="Times New Roman" w:cs="Times New Roman"/>
          <w:rPrChange w:id="1411" w:author="user" w:date="2020-06-29T14:21:00Z">
            <w:rPr/>
          </w:rPrChange>
        </w:rPr>
        <w:t xml:space="preserve">or </w:t>
      </w:r>
      <w:r w:rsidR="00DE7FA0" w:rsidRPr="004F1E35">
        <w:rPr>
          <w:rFonts w:ascii="Times New Roman" w:hAnsi="Times New Roman" w:cs="Times New Roman"/>
          <w:b/>
          <w:bCs/>
          <w:rPrChange w:id="1412" w:author="user" w:date="2020-06-29T14:21:00Z">
            <w:rPr>
              <w:b/>
              <w:bCs/>
            </w:rPr>
          </w:rPrChange>
        </w:rPr>
        <w:t xml:space="preserve">Delete </w:t>
      </w:r>
      <w:r w:rsidRPr="004F1E35">
        <w:rPr>
          <w:rFonts w:ascii="Times New Roman" w:hAnsi="Times New Roman" w:cs="Times New Roman"/>
          <w:rPrChange w:id="1413" w:author="user" w:date="2020-06-29T14:21:00Z">
            <w:rPr/>
          </w:rPrChange>
        </w:rPr>
        <w:t xml:space="preserve">buttons below the comments list.  </w:t>
      </w:r>
    </w:p>
    <w:p w14:paraId="12F1CF3E" w14:textId="77777777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1414" w:author="user" w:date="2020-06-29T14:21:00Z">
            <w:rPr/>
          </w:rPrChange>
        </w:rPr>
        <w:pPrChange w:id="1415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416" w:author="user" w:date="2020-06-29T14:21:00Z">
            <w:rPr>
              <w:rFonts w:ascii="Times New Roman" w:hAnsi="Times New Roman" w:cs="Times New Roman"/>
              <w:noProof/>
            </w:rPr>
          </w:rPrChange>
        </w:rPr>
        <w:lastRenderedPageBreak/>
        <w:pict w14:anchorId="4AF8CB3A">
          <v:shape id="Speech Bubble: Oval 32" o:spid="_x0000_s1028" type="#_x0000_t63" style="position:absolute;left:0;text-align:left;margin-left:331.5pt;margin-top:23.25pt;width:140.25pt;height:72.3pt;z-index:2517032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" adj="7077,24737" fillcolor="#eeece1 [3214]" strokecolor="black [3213]" strokeweight="2.25pt">
            <v:path arrowok="t"/>
            <v:textbox>
              <w:txbxContent>
                <w:p w14:paraId="75C86FA4" w14:textId="77777777" w:rsidR="00126574" w:rsidRDefault="00126574" w:rsidP="00E42FD4">
                  <w:pPr>
                    <w:jc w:val="center"/>
                  </w:pPr>
                  <w:r w:rsidRPr="00D822E1">
                    <w:rPr>
                      <w:color w:val="000000" w:themeColor="text1"/>
                    </w:rPr>
                    <w:t xml:space="preserve">Click on </w:t>
                  </w:r>
                  <w:r w:rsidRPr="00D822E1">
                    <w:rPr>
                      <w:bCs/>
                      <w:color w:val="000000" w:themeColor="text1"/>
                      <w:sz w:val="24"/>
                      <w:szCs w:val="24"/>
                    </w:rPr>
                    <w:t xml:space="preserve">ellipsis icon </w:t>
                  </w:r>
                  <w:r w:rsidRPr="00D822E1">
                    <w:rPr>
                      <w:color w:val="000000" w:themeColor="text1"/>
                    </w:rPr>
                    <w:t xml:space="preserve">to delete </w:t>
                  </w:r>
                  <w:r>
                    <w:rPr>
                      <w:color w:val="000000" w:themeColor="text1"/>
                    </w:rPr>
                    <w:t>Post With comments</w:t>
                  </w:r>
                </w:p>
                <w:p w14:paraId="256FD8EC" w14:textId="77777777" w:rsidR="00126574" w:rsidRPr="00D822E1" w:rsidRDefault="00126574" w:rsidP="00E42FD4">
                  <w:pPr>
                    <w:rPr>
                      <w:color w:val="000000" w:themeColor="text1"/>
                    </w:rPr>
                  </w:pPr>
                </w:p>
              </w:txbxContent>
            </v:textbox>
          </v:shape>
        </w:pict>
      </w:r>
      <w:r w:rsidR="00986193" w:rsidRPr="004F1E35">
        <w:rPr>
          <w:rFonts w:ascii="Times New Roman" w:hAnsi="Times New Roman" w:cs="Times New Roman"/>
          <w:noProof/>
          <w:rPrChange w:id="1417" w:author="user" w:date="2020-06-29T14:21:00Z">
            <w:rPr>
              <w:noProof/>
            </w:rPr>
          </w:rPrChange>
        </w:rPr>
        <w:drawing>
          <wp:inline distT="0" distB="0" distL="0" distR="0" wp14:anchorId="4599475D" wp14:editId="26FD031B">
            <wp:extent cx="5934075" cy="5743575"/>
            <wp:effectExtent l="19050" t="19050" r="9525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435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A846CD" w14:textId="77777777" w:rsidR="00E42FD4" w:rsidRPr="004F1E35" w:rsidDel="00530EF7" w:rsidRDefault="00E42FD4">
      <w:pPr>
        <w:spacing w:line="240" w:lineRule="auto"/>
        <w:jc w:val="both"/>
        <w:rPr>
          <w:del w:id="1418" w:author="user" w:date="2020-06-29T14:27:00Z"/>
          <w:rFonts w:ascii="Times New Roman" w:hAnsi="Times New Roman" w:cs="Times New Roman"/>
          <w:rPrChange w:id="1419" w:author="user" w:date="2020-06-29T14:21:00Z">
            <w:rPr>
              <w:del w:id="1420" w:author="user" w:date="2020-06-29T14:27:00Z"/>
            </w:rPr>
          </w:rPrChange>
        </w:rPr>
        <w:pPrChange w:id="1421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422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1423" w:author="user" w:date="2020-06-29T14:21:00Z">
            <w:rPr/>
          </w:rPrChange>
        </w:rPr>
        <w:t xml:space="preserve"> The users whose comments have been approved or rejected will receive a notification from the administrator informing them about the status of their comments.</w:t>
      </w:r>
    </w:p>
    <w:p w14:paraId="0FB1190B" w14:textId="77777777" w:rsidR="00CC6513" w:rsidRPr="004F1E35" w:rsidDel="00530EF7" w:rsidRDefault="00CC6513">
      <w:pPr>
        <w:spacing w:line="240" w:lineRule="auto"/>
        <w:jc w:val="both"/>
        <w:rPr>
          <w:del w:id="1424" w:author="user" w:date="2020-06-29T14:27:00Z"/>
          <w:rFonts w:ascii="Times New Roman" w:hAnsi="Times New Roman" w:cs="Times New Roman"/>
          <w:rPrChange w:id="1425" w:author="user" w:date="2020-06-29T14:21:00Z">
            <w:rPr>
              <w:del w:id="1426" w:author="user" w:date="2020-06-29T14:27:00Z"/>
            </w:rPr>
          </w:rPrChange>
        </w:rPr>
        <w:pPrChange w:id="1427" w:author="user" w:date="2020-06-29T14:21:00Z">
          <w:pPr/>
        </w:pPrChange>
      </w:pPr>
    </w:p>
    <w:p w14:paraId="181A640F" w14:textId="77777777" w:rsidR="00CC6513" w:rsidRPr="004F1E35" w:rsidDel="00530EF7" w:rsidRDefault="00CC6513">
      <w:pPr>
        <w:spacing w:line="240" w:lineRule="auto"/>
        <w:jc w:val="both"/>
        <w:rPr>
          <w:del w:id="1428" w:author="user" w:date="2020-06-29T14:27:00Z"/>
          <w:rFonts w:ascii="Times New Roman" w:hAnsi="Times New Roman" w:cs="Times New Roman"/>
          <w:rPrChange w:id="1429" w:author="user" w:date="2020-06-29T14:21:00Z">
            <w:rPr>
              <w:del w:id="1430" w:author="user" w:date="2020-06-29T14:27:00Z"/>
            </w:rPr>
          </w:rPrChange>
        </w:rPr>
        <w:pPrChange w:id="1431" w:author="user" w:date="2020-06-29T14:21:00Z">
          <w:pPr/>
        </w:pPrChange>
      </w:pPr>
    </w:p>
    <w:p w14:paraId="477D5B9B" w14:textId="77777777" w:rsidR="00E42FD4" w:rsidRPr="004F1E35" w:rsidDel="00530EF7" w:rsidRDefault="0062136A">
      <w:pPr>
        <w:spacing w:line="240" w:lineRule="auto"/>
        <w:jc w:val="both"/>
        <w:rPr>
          <w:del w:id="1432" w:author="user" w:date="2020-06-29T14:27:00Z"/>
          <w:rFonts w:ascii="Times New Roman" w:hAnsi="Times New Roman" w:cs="Times New Roman"/>
          <w:noProof/>
          <w:rPrChange w:id="1433" w:author="user" w:date="2020-06-29T14:21:00Z">
            <w:rPr>
              <w:del w:id="1434" w:author="user" w:date="2020-06-29T14:27:00Z"/>
              <w:noProof/>
            </w:rPr>
          </w:rPrChange>
        </w:rPr>
        <w:pPrChange w:id="1435" w:author="user" w:date="2020-06-29T14:21:00Z">
          <w:pPr/>
        </w:pPrChange>
      </w:pPr>
      <w:del w:id="1436" w:author="user" w:date="2020-06-29T14:27:00Z">
        <w:r w:rsidRPr="004F1E35" w:rsidDel="00530EF7">
          <w:rPr>
            <w:rFonts w:ascii="Times New Roman" w:hAnsi="Times New Roman" w:cs="Times New Roman"/>
            <w:noProof/>
            <w:rPrChange w:id="1437" w:author="user" w:date="2020-06-29T14:21:00Z">
              <w:rPr>
                <w:noProof/>
              </w:rPr>
            </w:rPrChange>
          </w:rPr>
          <w:delText xml:space="preserve"> </w:delText>
        </w:r>
      </w:del>
    </w:p>
    <w:p w14:paraId="2F302014" w14:textId="77777777" w:rsidR="00192C56" w:rsidRPr="004F1E35" w:rsidDel="00530EF7" w:rsidRDefault="00192C56">
      <w:pPr>
        <w:spacing w:line="240" w:lineRule="auto"/>
        <w:jc w:val="both"/>
        <w:rPr>
          <w:del w:id="1438" w:author="user" w:date="2020-06-29T14:27:00Z"/>
          <w:rFonts w:ascii="Times New Roman" w:hAnsi="Times New Roman" w:cs="Times New Roman"/>
          <w:noProof/>
          <w:rPrChange w:id="1439" w:author="user" w:date="2020-06-29T14:21:00Z">
            <w:rPr>
              <w:del w:id="1440" w:author="user" w:date="2020-06-29T14:27:00Z"/>
              <w:noProof/>
            </w:rPr>
          </w:rPrChange>
        </w:rPr>
        <w:pPrChange w:id="1441" w:author="user" w:date="2020-06-29T14:21:00Z">
          <w:pPr/>
        </w:pPrChange>
      </w:pPr>
    </w:p>
    <w:p w14:paraId="644B5FC7" w14:textId="77777777" w:rsidR="00192C56" w:rsidRPr="004F1E35" w:rsidDel="00530EF7" w:rsidRDefault="00192C56">
      <w:pPr>
        <w:spacing w:line="240" w:lineRule="auto"/>
        <w:jc w:val="both"/>
        <w:rPr>
          <w:del w:id="1442" w:author="user" w:date="2020-06-29T14:27:00Z"/>
          <w:rFonts w:ascii="Times New Roman" w:hAnsi="Times New Roman" w:cs="Times New Roman"/>
          <w:rPrChange w:id="1443" w:author="user" w:date="2020-06-29T14:21:00Z">
            <w:rPr>
              <w:del w:id="1444" w:author="user" w:date="2020-06-29T14:27:00Z"/>
            </w:rPr>
          </w:rPrChange>
        </w:rPr>
        <w:pPrChange w:id="1445" w:author="user" w:date="2020-06-29T14:21:00Z">
          <w:pPr/>
        </w:pPrChange>
      </w:pPr>
    </w:p>
    <w:p w14:paraId="3AA63E31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446" w:author="user" w:date="2020-06-29T14:21:00Z">
            <w:rPr/>
          </w:rPrChange>
        </w:rPr>
        <w:pPrChange w:id="1447" w:author="user" w:date="2020-06-29T14:21:00Z">
          <w:pPr/>
        </w:pPrChange>
      </w:pPr>
    </w:p>
    <w:p w14:paraId="16ACC308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448" w:author="user" w:date="2020-06-29T14:21:00Z">
            <w:rPr/>
          </w:rPrChange>
        </w:rPr>
        <w:pPrChange w:id="1449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450" w:author="user" w:date="2020-06-29T14:21:00Z">
            <w:rPr/>
          </w:rPrChange>
        </w:rPr>
        <w:t xml:space="preserve">Admin users can also publish a </w:t>
      </w:r>
      <w:ins w:id="1451" w:author="user" w:date="2020-02-27T06:12:00Z">
        <w:r w:rsidR="00254873" w:rsidRPr="004F1E35">
          <w:rPr>
            <w:rFonts w:ascii="Times New Roman" w:hAnsi="Times New Roman" w:cs="Times New Roman"/>
            <w:rPrChange w:id="1452" w:author="user" w:date="2020-06-29T14:21:00Z">
              <w:rPr/>
            </w:rPrChange>
          </w:rPr>
          <w:t>n</w:t>
        </w:r>
      </w:ins>
      <w:del w:id="1453" w:author="user" w:date="2020-02-27T06:12:00Z">
        <w:r w:rsidRPr="004F1E35" w:rsidDel="00254873">
          <w:rPr>
            <w:rFonts w:ascii="Times New Roman" w:hAnsi="Times New Roman" w:cs="Times New Roman"/>
            <w:rPrChange w:id="1454" w:author="user" w:date="2020-06-29T14:21:00Z">
              <w:rPr/>
            </w:rPrChange>
          </w:rPr>
          <w:delText>N</w:delText>
        </w:r>
      </w:del>
      <w:r w:rsidRPr="004F1E35">
        <w:rPr>
          <w:rFonts w:ascii="Times New Roman" w:hAnsi="Times New Roman" w:cs="Times New Roman"/>
          <w:rPrChange w:id="1455" w:author="user" w:date="2020-06-29T14:21:00Z">
            <w:rPr/>
          </w:rPrChange>
        </w:rPr>
        <w:t>ewsfeed.</w:t>
      </w:r>
    </w:p>
    <w:p w14:paraId="7CC2CC97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1456" w:author="user" w:date="2020-06-29T14:21:00Z">
            <w:rPr/>
          </w:rPrChange>
        </w:rPr>
        <w:pPrChange w:id="1457" w:author="user" w:date="2020-06-29T14:21:00Z">
          <w:pPr>
            <w:pStyle w:val="Heading3"/>
          </w:pPr>
        </w:pPrChange>
      </w:pPr>
      <w:bookmarkStart w:id="1458" w:name="_Toc44335596"/>
      <w:r w:rsidRPr="004F1E35">
        <w:rPr>
          <w:rFonts w:ascii="Times New Roman" w:hAnsi="Times New Roman" w:cs="Times New Roman"/>
          <w:rPrChange w:id="1459" w:author="user" w:date="2020-06-29T14:21:00Z">
            <w:rPr/>
          </w:rPrChange>
        </w:rPr>
        <w:t>To create a Newsfeed:</w:t>
      </w:r>
      <w:bookmarkEnd w:id="1458"/>
    </w:p>
    <w:p w14:paraId="582FB005" w14:textId="77777777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460" w:author="user" w:date="2020-06-29T14:21:00Z">
            <w:rPr/>
          </w:rPrChange>
        </w:rPr>
        <w:pPrChange w:id="1461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46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463" w:author="user" w:date="2020-06-29T14:21:00Z">
            <w:rPr>
              <w:b/>
              <w:bCs/>
            </w:rPr>
          </w:rPrChange>
        </w:rPr>
        <w:t>Create News Feed</w:t>
      </w:r>
      <w:r w:rsidRPr="004F1E35">
        <w:rPr>
          <w:rFonts w:ascii="Times New Roman" w:hAnsi="Times New Roman" w:cs="Times New Roman"/>
          <w:rPrChange w:id="1464" w:author="user" w:date="2020-06-29T14:21:00Z">
            <w:rPr/>
          </w:rPrChange>
        </w:rPr>
        <w:t xml:space="preserve"> button at the top right corner of the Newsfeed screen. The Create Newsfeed window </w:t>
      </w:r>
      <w:ins w:id="1465" w:author="user" w:date="2020-02-27T06:12:00Z">
        <w:r w:rsidR="00254873" w:rsidRPr="004F1E35">
          <w:rPr>
            <w:rFonts w:ascii="Times New Roman" w:hAnsi="Times New Roman" w:cs="Times New Roman"/>
            <w:rPrChange w:id="1466" w:author="user" w:date="2020-06-29T14:21:00Z">
              <w:rPr/>
            </w:rPrChange>
          </w:rPr>
          <w:t>will be</w:t>
        </w:r>
      </w:ins>
      <w:del w:id="1467" w:author="user" w:date="2020-02-27T06:12:00Z">
        <w:r w:rsidRPr="004F1E35" w:rsidDel="00254873">
          <w:rPr>
            <w:rFonts w:ascii="Times New Roman" w:hAnsi="Times New Roman" w:cs="Times New Roman"/>
            <w:rPrChange w:id="1468" w:author="user" w:date="2020-06-29T14:21:00Z">
              <w:rPr/>
            </w:rPrChange>
          </w:rPr>
          <w:delText>is</w:delText>
        </w:r>
      </w:del>
      <w:r w:rsidRPr="004F1E35">
        <w:rPr>
          <w:rFonts w:ascii="Times New Roman" w:hAnsi="Times New Roman" w:cs="Times New Roman"/>
          <w:rPrChange w:id="1469" w:author="user" w:date="2020-06-29T14:21:00Z">
            <w:rPr/>
          </w:rPrChange>
        </w:rPr>
        <w:t xml:space="preserve"> displayed.</w:t>
      </w:r>
    </w:p>
    <w:p w14:paraId="388090B3" w14:textId="73C87BF6" w:rsidR="00E42FD4" w:rsidRPr="004F1E35" w:rsidRDefault="00510EA3">
      <w:pPr>
        <w:spacing w:line="240" w:lineRule="auto"/>
        <w:jc w:val="both"/>
        <w:rPr>
          <w:rFonts w:ascii="Times New Roman" w:hAnsi="Times New Roman" w:cs="Times New Roman"/>
          <w:rPrChange w:id="1470" w:author="user" w:date="2020-06-29T14:21:00Z">
            <w:rPr/>
          </w:rPrChange>
        </w:rPr>
        <w:pPrChange w:id="1471" w:author="user" w:date="2020-06-29T14:21:00Z">
          <w:pPr/>
        </w:pPrChange>
      </w:pPr>
      <w:del w:id="1472" w:author="sumathi r" w:date="2020-06-23T18:08:00Z">
        <w:r w:rsidRPr="004F1E35" w:rsidDel="002B20D2">
          <w:rPr>
            <w:rFonts w:ascii="Times New Roman" w:hAnsi="Times New Roman" w:cs="Times New Roman"/>
            <w:noProof/>
            <w:rPrChange w:id="1473" w:author="user" w:date="2020-06-29T14:21:00Z">
              <w:rPr>
                <w:noProof/>
              </w:rPr>
            </w:rPrChange>
          </w:rPr>
          <w:lastRenderedPageBreak/>
          <w:drawing>
            <wp:inline distT="0" distB="0" distL="0" distR="0" wp14:anchorId="333D8989" wp14:editId="6B0CAADA">
              <wp:extent cx="5934075" cy="2895600"/>
              <wp:effectExtent l="19050" t="19050" r="9525" b="0"/>
              <wp:docPr id="2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289560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1474" w:author="sumathi r" w:date="2020-06-23T18:08:00Z">
        <w:r w:rsidR="002B20D2" w:rsidRPr="004F1E35">
          <w:rPr>
            <w:rFonts w:ascii="Times New Roman" w:hAnsi="Times New Roman" w:cs="Times New Roman"/>
            <w:noProof/>
            <w:rPrChange w:id="1475" w:author="user" w:date="2020-06-29T14:21:00Z">
              <w:rPr>
                <w:noProof/>
              </w:rPr>
            </w:rPrChange>
          </w:rPr>
          <w:drawing>
            <wp:inline distT="0" distB="0" distL="0" distR="0" wp14:anchorId="6D487EB5" wp14:editId="3F0136ED">
              <wp:extent cx="5943600" cy="2921000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21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3BF78C" w14:textId="77777777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476" w:author="user" w:date="2020-06-29T14:21:00Z">
            <w:rPr/>
          </w:rPrChange>
        </w:rPr>
        <w:pPrChange w:id="1477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478" w:author="user" w:date="2020-06-29T14:21:00Z">
            <w:rPr/>
          </w:rPrChange>
        </w:rPr>
        <w:t>Specify the title of the newsfeed and its description in the respective text boxes.</w:t>
      </w:r>
    </w:p>
    <w:p w14:paraId="12948B81" w14:textId="77777777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479" w:author="user" w:date="2020-06-29T14:21:00Z">
            <w:rPr/>
          </w:rPrChange>
        </w:rPr>
        <w:pPrChange w:id="1480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481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482" w:author="user" w:date="2020-06-29T14:21:00Z">
            <w:rPr>
              <w:b/>
              <w:bCs/>
            </w:rPr>
          </w:rPrChange>
        </w:rPr>
        <w:t>Browse</w:t>
      </w:r>
      <w:r w:rsidRPr="004F1E35">
        <w:rPr>
          <w:rFonts w:ascii="Times New Roman" w:hAnsi="Times New Roman" w:cs="Times New Roman"/>
          <w:rPrChange w:id="1483" w:author="user" w:date="2020-06-29T14:21:00Z">
            <w:rPr/>
          </w:rPrChange>
        </w:rPr>
        <w:t xml:space="preserve"> button to upload an image or video </w:t>
      </w:r>
      <w:ins w:id="1484" w:author="user" w:date="2020-02-27T06:12:00Z">
        <w:r w:rsidR="0096552A" w:rsidRPr="004F1E35">
          <w:rPr>
            <w:rFonts w:ascii="Times New Roman" w:hAnsi="Times New Roman" w:cs="Times New Roman"/>
            <w:rPrChange w:id="1485" w:author="user" w:date="2020-06-29T14:21:00Z">
              <w:rPr/>
            </w:rPrChange>
          </w:rPr>
          <w:t>as</w:t>
        </w:r>
      </w:ins>
      <w:del w:id="1486" w:author="user" w:date="2020-02-27T06:12:00Z">
        <w:r w:rsidRPr="004F1E35" w:rsidDel="0096552A">
          <w:rPr>
            <w:rFonts w:ascii="Times New Roman" w:hAnsi="Times New Roman" w:cs="Times New Roman"/>
            <w:rPrChange w:id="1487" w:author="user" w:date="2020-06-29T14:21:00Z">
              <w:rPr/>
            </w:rPrChange>
          </w:rPr>
          <w:delText>if</w:delText>
        </w:r>
      </w:del>
      <w:r w:rsidRPr="004F1E35">
        <w:rPr>
          <w:rFonts w:ascii="Times New Roman" w:hAnsi="Times New Roman" w:cs="Times New Roman"/>
          <w:rPrChange w:id="1488" w:author="user" w:date="2020-06-29T14:21:00Z">
            <w:rPr/>
          </w:rPrChange>
        </w:rPr>
        <w:t xml:space="preserve"> </w:t>
      </w:r>
      <w:del w:id="1489" w:author="user" w:date="2020-02-27T06:12:00Z">
        <w:r w:rsidRPr="004F1E35" w:rsidDel="0096552A">
          <w:rPr>
            <w:rFonts w:ascii="Times New Roman" w:hAnsi="Times New Roman" w:cs="Times New Roman"/>
            <w:rPrChange w:id="1490" w:author="user" w:date="2020-06-29T14:21:00Z">
              <w:rPr/>
            </w:rPrChange>
          </w:rPr>
          <w:delText>needed</w:delText>
        </w:r>
      </w:del>
      <w:ins w:id="1491" w:author="user" w:date="2020-02-27T06:12:00Z">
        <w:r w:rsidR="0096552A" w:rsidRPr="004F1E35">
          <w:rPr>
            <w:rFonts w:ascii="Times New Roman" w:hAnsi="Times New Roman" w:cs="Times New Roman"/>
            <w:rPrChange w:id="1492" w:author="user" w:date="2020-06-29T14:21:00Z">
              <w:rPr/>
            </w:rPrChange>
          </w:rPr>
          <w:t>required</w:t>
        </w:r>
      </w:ins>
      <w:r w:rsidRPr="004F1E35">
        <w:rPr>
          <w:rFonts w:ascii="Times New Roman" w:hAnsi="Times New Roman" w:cs="Times New Roman"/>
          <w:rPrChange w:id="1493" w:author="user" w:date="2020-06-29T14:21:00Z">
            <w:rPr/>
          </w:rPrChange>
        </w:rPr>
        <w:t>.</w:t>
      </w:r>
    </w:p>
    <w:p w14:paraId="67B89EF0" w14:textId="77777777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494" w:author="user" w:date="2020-06-29T14:21:00Z">
            <w:rPr/>
          </w:rPrChange>
        </w:rPr>
        <w:pPrChange w:id="1495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496" w:author="user" w:date="2020-06-29T14:21:00Z">
            <w:rPr/>
          </w:rPrChange>
        </w:rPr>
        <w:t xml:space="preserve">Select the </w:t>
      </w:r>
      <w:r w:rsidRPr="004F1E35">
        <w:rPr>
          <w:rFonts w:ascii="Times New Roman" w:hAnsi="Times New Roman" w:cs="Times New Roman"/>
          <w:b/>
          <w:bCs/>
          <w:rPrChange w:id="1497" w:author="user" w:date="2020-06-29T14:21:00Z">
            <w:rPr>
              <w:b/>
              <w:bCs/>
            </w:rPr>
          </w:rPrChange>
        </w:rPr>
        <w:t>Send Notification</w:t>
      </w:r>
      <w:r w:rsidR="004015F9" w:rsidRPr="004F1E35">
        <w:rPr>
          <w:rFonts w:ascii="Times New Roman" w:hAnsi="Times New Roman" w:cs="Times New Roman"/>
          <w:rPrChange w:id="1498" w:author="user" w:date="2020-06-29T14:21:00Z">
            <w:rPr/>
          </w:rPrChange>
        </w:rPr>
        <w:t xml:space="preserve"> radio button if you want t</w:t>
      </w:r>
      <w:r w:rsidRPr="004F1E35">
        <w:rPr>
          <w:rFonts w:ascii="Times New Roman" w:hAnsi="Times New Roman" w:cs="Times New Roman"/>
          <w:rPrChange w:id="1499" w:author="user" w:date="2020-06-29T14:21:00Z">
            <w:rPr/>
          </w:rPrChange>
        </w:rPr>
        <w:t xml:space="preserve">o send a notification about the newsfeed to all </w:t>
      </w:r>
      <w:ins w:id="1500" w:author="user" w:date="2020-02-27T06:13:00Z">
        <w:r w:rsidR="0096552A" w:rsidRPr="004F1E35">
          <w:rPr>
            <w:rFonts w:ascii="Times New Roman" w:hAnsi="Times New Roman" w:cs="Times New Roman"/>
            <w:rPrChange w:id="1501" w:author="user" w:date="2020-06-29T14:21:00Z">
              <w:rPr/>
            </w:rPrChange>
          </w:rPr>
          <w:t xml:space="preserve">the </w:t>
        </w:r>
      </w:ins>
      <w:r w:rsidRPr="004F1E35">
        <w:rPr>
          <w:rFonts w:ascii="Times New Roman" w:hAnsi="Times New Roman" w:cs="Times New Roman"/>
          <w:rPrChange w:id="1502" w:author="user" w:date="2020-06-29T14:21:00Z">
            <w:rPr/>
          </w:rPrChange>
        </w:rPr>
        <w:t xml:space="preserve">students and teachers or select the </w:t>
      </w:r>
      <w:r w:rsidRPr="004F1E35">
        <w:rPr>
          <w:rFonts w:ascii="Times New Roman" w:hAnsi="Times New Roman" w:cs="Times New Roman"/>
          <w:b/>
          <w:bCs/>
          <w:rPrChange w:id="1503" w:author="user" w:date="2020-06-29T14:21:00Z">
            <w:rPr>
              <w:b/>
              <w:bCs/>
            </w:rPr>
          </w:rPrChange>
        </w:rPr>
        <w:t>Don’t Send Notification</w:t>
      </w:r>
      <w:r w:rsidRPr="004F1E35">
        <w:rPr>
          <w:rFonts w:ascii="Times New Roman" w:hAnsi="Times New Roman" w:cs="Times New Roman"/>
          <w:rPrChange w:id="1504" w:author="user" w:date="2020-06-29T14:21:00Z">
            <w:rPr/>
          </w:rPrChange>
        </w:rPr>
        <w:t xml:space="preserve"> radio button if you do not want to send </w:t>
      </w:r>
      <w:del w:id="1505" w:author="user" w:date="2020-02-27T06:13:00Z">
        <w:r w:rsidRPr="004F1E35" w:rsidDel="0096552A">
          <w:rPr>
            <w:rFonts w:ascii="Times New Roman" w:hAnsi="Times New Roman" w:cs="Times New Roman"/>
            <w:rPrChange w:id="1506" w:author="user" w:date="2020-06-29T14:21:00Z">
              <w:rPr/>
            </w:rPrChange>
          </w:rPr>
          <w:delText xml:space="preserve">a </w:delText>
        </w:r>
      </w:del>
      <w:r w:rsidRPr="004F1E35">
        <w:rPr>
          <w:rFonts w:ascii="Times New Roman" w:hAnsi="Times New Roman" w:cs="Times New Roman"/>
          <w:rPrChange w:id="1507" w:author="user" w:date="2020-06-29T14:21:00Z">
            <w:rPr/>
          </w:rPrChange>
        </w:rPr>
        <w:t>notification</w:t>
      </w:r>
      <w:ins w:id="1508" w:author="user" w:date="2020-02-27T06:13:00Z">
        <w:r w:rsidR="0096552A" w:rsidRPr="004F1E35">
          <w:rPr>
            <w:rFonts w:ascii="Times New Roman" w:hAnsi="Times New Roman" w:cs="Times New Roman"/>
            <w:rPrChange w:id="1509" w:author="user" w:date="2020-06-29T14:21:00Z">
              <w:rPr/>
            </w:rPrChange>
          </w:rPr>
          <w:t>s</w:t>
        </w:r>
      </w:ins>
      <w:r w:rsidRPr="004F1E35">
        <w:rPr>
          <w:rFonts w:ascii="Times New Roman" w:hAnsi="Times New Roman" w:cs="Times New Roman"/>
          <w:rPrChange w:id="1510" w:author="user" w:date="2020-06-29T14:21:00Z">
            <w:rPr/>
          </w:rPrChange>
        </w:rPr>
        <w:t xml:space="preserve"> to anyone.</w:t>
      </w:r>
    </w:p>
    <w:p w14:paraId="0A2B18F5" w14:textId="326920FB" w:rsidR="001929BA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ins w:id="1511" w:author="sumathi r" w:date="2020-06-23T18:12:00Z"/>
          <w:rFonts w:ascii="Times New Roman" w:hAnsi="Times New Roman" w:cs="Times New Roman"/>
          <w:rPrChange w:id="1512" w:author="user" w:date="2020-06-29T14:21:00Z">
            <w:rPr>
              <w:ins w:id="1513" w:author="sumathi r" w:date="2020-06-23T18:12:00Z"/>
            </w:rPr>
          </w:rPrChange>
        </w:rPr>
        <w:pPrChange w:id="1514" w:author="user" w:date="2020-06-29T14:21:00Z">
          <w:pPr>
            <w:pStyle w:val="ListParagraph"/>
            <w:numPr>
              <w:numId w:val="23"/>
            </w:numPr>
            <w:spacing w:after="160" w:line="240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515" w:author="user" w:date="2020-06-29T14:21:00Z">
            <w:rPr/>
          </w:rPrChange>
        </w:rPr>
        <w:t>You can also choose to make the newsfeed visible to a set of schools</w:t>
      </w:r>
      <w:ins w:id="1516" w:author="sumathi r" w:date="2020-06-23T18:10:00Z">
        <w:r w:rsidR="001929BA" w:rsidRPr="004F1E35">
          <w:rPr>
            <w:rFonts w:ascii="Times New Roman" w:hAnsi="Times New Roman" w:cs="Times New Roman"/>
            <w:rPrChange w:id="1517" w:author="user" w:date="2020-06-29T14:21:00Z">
              <w:rPr/>
            </w:rPrChange>
          </w:rPr>
          <w:t xml:space="preserve"> or all schools</w:t>
        </w:r>
      </w:ins>
      <w:r w:rsidRPr="004F1E35">
        <w:rPr>
          <w:rFonts w:ascii="Times New Roman" w:hAnsi="Times New Roman" w:cs="Times New Roman"/>
          <w:rPrChange w:id="1518" w:author="user" w:date="2020-06-29T14:21:00Z">
            <w:rPr/>
          </w:rPrChange>
        </w:rPr>
        <w:t xml:space="preserve">. </w:t>
      </w:r>
    </w:p>
    <w:p w14:paraId="06231CF2" w14:textId="0BB80398" w:rsidR="001929BA" w:rsidRPr="004F1E35" w:rsidRDefault="001929BA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ins w:id="1519" w:author="sumathi r" w:date="2020-06-23T18:12:00Z"/>
          <w:rFonts w:ascii="Times New Roman" w:hAnsi="Times New Roman" w:cs="Times New Roman"/>
          <w:rPrChange w:id="1520" w:author="user" w:date="2020-06-29T14:21:00Z">
            <w:rPr>
              <w:ins w:id="1521" w:author="sumathi r" w:date="2020-06-23T18:12:00Z"/>
            </w:rPr>
          </w:rPrChange>
        </w:rPr>
        <w:pPrChange w:id="1522" w:author="user" w:date="2020-06-29T14:21:00Z">
          <w:pPr>
            <w:pStyle w:val="ListParagraph"/>
            <w:numPr>
              <w:numId w:val="23"/>
            </w:numPr>
            <w:spacing w:after="160" w:line="240" w:lineRule="auto"/>
            <w:ind w:hanging="360"/>
          </w:pPr>
        </w:pPrChange>
      </w:pPr>
      <w:ins w:id="1523" w:author="sumathi r" w:date="2020-06-23T18:12:00Z">
        <w:r w:rsidRPr="004F1E35">
          <w:rPr>
            <w:rFonts w:ascii="Times New Roman" w:hAnsi="Times New Roman" w:cs="Times New Roman"/>
            <w:rPrChange w:id="1524" w:author="user" w:date="2020-06-29T14:21:00Z">
              <w:rPr/>
            </w:rPrChange>
          </w:rPr>
          <w:t xml:space="preserve">Select the </w:t>
        </w:r>
        <w:r w:rsidRPr="004F1E35">
          <w:rPr>
            <w:rFonts w:ascii="Times New Roman" w:hAnsi="Times New Roman" w:cs="Times New Roman"/>
            <w:b/>
            <w:bCs/>
            <w:rPrChange w:id="1525" w:author="user" w:date="2020-06-29T14:21:00Z">
              <w:rPr>
                <w:b/>
                <w:bCs/>
              </w:rPr>
            </w:rPrChange>
          </w:rPr>
          <w:t xml:space="preserve">All </w:t>
        </w:r>
        <w:r w:rsidRPr="004F1E35">
          <w:rPr>
            <w:rFonts w:ascii="Times New Roman" w:hAnsi="Times New Roman" w:cs="Times New Roman"/>
            <w:rPrChange w:id="1526" w:author="user" w:date="2020-06-29T14:21:00Z">
              <w:rPr/>
            </w:rPrChange>
          </w:rPr>
          <w:t>radio button if you want to make the newsfeed visible to all schools and a</w:t>
        </w:r>
      </w:ins>
      <w:ins w:id="1527" w:author="sumathi r" w:date="2020-06-23T18:13:00Z">
        <w:r w:rsidRPr="004F1E35">
          <w:rPr>
            <w:rFonts w:ascii="Times New Roman" w:hAnsi="Times New Roman" w:cs="Times New Roman"/>
            <w:rPrChange w:id="1528" w:author="user" w:date="2020-06-29T14:21:00Z">
              <w:rPr/>
            </w:rPrChange>
          </w:rPr>
          <w:t>ll students</w:t>
        </w:r>
      </w:ins>
    </w:p>
    <w:p w14:paraId="30B65D8A" w14:textId="0D8032D7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529" w:author="user" w:date="2020-06-29T14:21:00Z">
            <w:rPr/>
          </w:rPrChange>
        </w:rPr>
        <w:pPrChange w:id="1530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531" w:author="user" w:date="2020-06-29T14:21:00Z">
            <w:rPr/>
          </w:rPrChange>
        </w:rPr>
        <w:t xml:space="preserve">Select the </w:t>
      </w:r>
      <w:r w:rsidRPr="004F1E35">
        <w:rPr>
          <w:rFonts w:ascii="Times New Roman" w:hAnsi="Times New Roman" w:cs="Times New Roman"/>
          <w:b/>
          <w:bCs/>
          <w:rPrChange w:id="1532" w:author="user" w:date="2020-06-29T14:21:00Z">
            <w:rPr>
              <w:b/>
              <w:bCs/>
            </w:rPr>
          </w:rPrChange>
        </w:rPr>
        <w:t>School</w:t>
      </w:r>
      <w:r w:rsidR="008D6E9B" w:rsidRPr="004F1E35">
        <w:rPr>
          <w:rFonts w:ascii="Times New Roman" w:hAnsi="Times New Roman" w:cs="Times New Roman"/>
          <w:rPrChange w:id="1533" w:author="user" w:date="2020-06-29T14:21:00Z">
            <w:rPr/>
          </w:rPrChange>
        </w:rPr>
        <w:t xml:space="preserve"> radio button</w:t>
      </w:r>
      <w:del w:id="1534" w:author="user" w:date="2020-02-27T06:13:00Z">
        <w:r w:rsidR="008D6E9B" w:rsidRPr="004F1E35" w:rsidDel="0096552A">
          <w:rPr>
            <w:rFonts w:ascii="Times New Roman" w:hAnsi="Times New Roman" w:cs="Times New Roman"/>
            <w:rPrChange w:id="1535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36" w:author="user" w:date="2020-06-29T14:21:00Z">
            <w:rPr/>
          </w:rPrChange>
        </w:rPr>
        <w:t xml:space="preserve"> if you want to make the newsfeed visible to a </w:t>
      </w:r>
      <w:proofErr w:type="gramStart"/>
      <w:r w:rsidRPr="004F1E35">
        <w:rPr>
          <w:rFonts w:ascii="Times New Roman" w:hAnsi="Times New Roman" w:cs="Times New Roman"/>
          <w:rPrChange w:id="1537" w:author="user" w:date="2020-06-29T14:21:00Z">
            <w:rPr/>
          </w:rPrChange>
        </w:rPr>
        <w:t>particular school</w:t>
      </w:r>
      <w:proofErr w:type="gramEnd"/>
      <w:r w:rsidRPr="004F1E35">
        <w:rPr>
          <w:rFonts w:ascii="Times New Roman" w:hAnsi="Times New Roman" w:cs="Times New Roman"/>
          <w:rPrChange w:id="1538" w:author="user" w:date="2020-06-29T14:21:00Z">
            <w:rPr/>
          </w:rPrChange>
        </w:rPr>
        <w:t xml:space="preserve"> or a group of schools</w:t>
      </w:r>
      <w:r w:rsidR="00D93A09" w:rsidRPr="004F1E35">
        <w:rPr>
          <w:rFonts w:ascii="Times New Roman" w:hAnsi="Times New Roman" w:cs="Times New Roman"/>
          <w:rPrChange w:id="1539" w:author="user" w:date="2020-06-29T14:21:00Z">
            <w:rPr/>
          </w:rPrChange>
        </w:rPr>
        <w:t xml:space="preserve"> or set of students as per their grades</w:t>
      </w:r>
      <w:r w:rsidRPr="004F1E35">
        <w:rPr>
          <w:rFonts w:ascii="Times New Roman" w:hAnsi="Times New Roman" w:cs="Times New Roman"/>
          <w:rPrChange w:id="1540" w:author="user" w:date="2020-06-29T14:21:00Z">
            <w:rPr/>
          </w:rPrChange>
        </w:rPr>
        <w:t>.</w:t>
      </w:r>
    </w:p>
    <w:p w14:paraId="5F2F56BD" w14:textId="77777777" w:rsidR="00E42FD4" w:rsidRPr="004F1E35" w:rsidRDefault="00377989">
      <w:pPr>
        <w:spacing w:line="240" w:lineRule="auto"/>
        <w:jc w:val="both"/>
        <w:rPr>
          <w:rFonts w:ascii="Times New Roman" w:hAnsi="Times New Roman" w:cs="Times New Roman"/>
          <w:rPrChange w:id="1541" w:author="user" w:date="2020-06-29T14:21:00Z">
            <w:rPr/>
          </w:rPrChange>
        </w:rPr>
        <w:pPrChange w:id="1542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1543" w:author="user" w:date="2020-06-29T14:21:00Z">
            <w:rPr>
              <w:noProof/>
            </w:rPr>
          </w:rPrChange>
        </w:rPr>
        <w:drawing>
          <wp:inline distT="0" distB="0" distL="0" distR="0" wp14:anchorId="4779CA60" wp14:editId="06396C16">
            <wp:extent cx="5934075" cy="2886075"/>
            <wp:effectExtent l="19050" t="19050" r="9525" b="952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F882C" w14:textId="43B412F2" w:rsidR="00E42FD4" w:rsidRPr="004F1E35" w:rsidRDefault="00E42FD4">
      <w:pPr>
        <w:pStyle w:val="ListParagraph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 w:cs="Times New Roman"/>
          <w:rPrChange w:id="1544" w:author="user" w:date="2020-06-29T14:21:00Z">
            <w:rPr/>
          </w:rPrChange>
        </w:rPr>
        <w:pPrChange w:id="1545" w:author="user" w:date="2020-06-29T14:21:00Z">
          <w:pPr>
            <w:pStyle w:val="ListParagraph"/>
            <w:numPr>
              <w:numId w:val="22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546" w:author="user" w:date="2020-06-29T14:21:00Z">
            <w:rPr/>
          </w:rPrChange>
        </w:rPr>
        <w:t>Select the school</w:t>
      </w:r>
      <w:r w:rsidR="001A10FA" w:rsidRPr="004F1E35">
        <w:rPr>
          <w:rFonts w:ascii="Times New Roman" w:hAnsi="Times New Roman" w:cs="Times New Roman"/>
          <w:rPrChange w:id="1547" w:author="user" w:date="2020-06-29T14:21:00Z">
            <w:rPr/>
          </w:rPrChange>
        </w:rPr>
        <w:t xml:space="preserve"> </w:t>
      </w:r>
      <w:del w:id="1548" w:author="user" w:date="2020-02-27T06:13:00Z">
        <w:r w:rsidRPr="004F1E35" w:rsidDel="0096552A">
          <w:rPr>
            <w:rFonts w:ascii="Times New Roman" w:hAnsi="Times New Roman" w:cs="Times New Roman"/>
            <w:rPrChange w:id="1549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50" w:author="user" w:date="2020-06-29T14:21:00Z">
            <w:rPr/>
          </w:rPrChange>
        </w:rPr>
        <w:t>or schools</w:t>
      </w:r>
      <w:r w:rsidR="001A10FA" w:rsidRPr="004F1E35">
        <w:rPr>
          <w:rFonts w:ascii="Times New Roman" w:hAnsi="Times New Roman" w:cs="Times New Roman"/>
          <w:rPrChange w:id="1551" w:author="user" w:date="2020-06-29T14:21:00Z">
            <w:rPr/>
          </w:rPrChange>
        </w:rPr>
        <w:t xml:space="preserve"> or set of students as per their grades</w:t>
      </w:r>
      <w:del w:id="1552" w:author="user" w:date="2020-02-27T06:13:00Z">
        <w:r w:rsidR="00B93D4E" w:rsidRPr="004F1E35" w:rsidDel="0096552A">
          <w:rPr>
            <w:rFonts w:ascii="Times New Roman" w:hAnsi="Times New Roman" w:cs="Times New Roman"/>
            <w:rPrChange w:id="1553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54" w:author="user" w:date="2020-06-29T14:21:00Z">
            <w:rPr/>
          </w:rPrChange>
        </w:rPr>
        <w:t xml:space="preserve"> </w:t>
      </w:r>
      <w:del w:id="1555" w:author="user" w:date="2020-06-29T14:28:00Z">
        <w:r w:rsidRPr="004F1E35" w:rsidDel="00530EF7">
          <w:rPr>
            <w:rFonts w:ascii="Times New Roman" w:hAnsi="Times New Roman" w:cs="Times New Roman"/>
            <w:rPrChange w:id="1556" w:author="user" w:date="2020-06-29T14:21:00Z">
              <w:rPr/>
            </w:rPrChange>
          </w:rPr>
          <w:delText xml:space="preserve">to which </w:delText>
        </w:r>
      </w:del>
      <w:r w:rsidRPr="004F1E35">
        <w:rPr>
          <w:rFonts w:ascii="Times New Roman" w:hAnsi="Times New Roman" w:cs="Times New Roman"/>
          <w:rPrChange w:id="1557" w:author="user" w:date="2020-06-29T14:21:00Z">
            <w:rPr/>
          </w:rPrChange>
        </w:rPr>
        <w:t>you want to make the newsfeed visible.</w:t>
      </w:r>
    </w:p>
    <w:p w14:paraId="72B7CEF5" w14:textId="6E47B217" w:rsidR="00E42FD4" w:rsidRPr="004F1E35" w:rsidRDefault="00E42FD4">
      <w:pPr>
        <w:spacing w:line="240" w:lineRule="auto"/>
        <w:ind w:left="360"/>
        <w:jc w:val="both"/>
        <w:rPr>
          <w:rFonts w:ascii="Times New Roman" w:hAnsi="Times New Roman" w:cs="Times New Roman"/>
          <w:rPrChange w:id="1558" w:author="user" w:date="2020-06-29T14:21:00Z">
            <w:rPr/>
          </w:rPrChange>
        </w:rPr>
        <w:pPrChange w:id="1559" w:author="user" w:date="2020-06-29T14:21:00Z">
          <w:pPr>
            <w:ind w:left="360"/>
          </w:pPr>
        </w:pPrChange>
      </w:pPr>
      <w:r w:rsidRPr="004F1E35">
        <w:rPr>
          <w:rFonts w:ascii="Times New Roman" w:hAnsi="Times New Roman" w:cs="Times New Roman"/>
          <w:b/>
          <w:bCs/>
          <w:rPrChange w:id="1560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1561" w:author="user" w:date="2020-06-29T14:21:00Z">
            <w:rPr/>
          </w:rPrChange>
        </w:rPr>
        <w:t xml:space="preserve"> You can also search for </w:t>
      </w:r>
      <w:ins w:id="1562" w:author="user" w:date="2020-06-29T14:28:00Z">
        <w:r w:rsidR="00530EF7">
          <w:rPr>
            <w:rFonts w:ascii="Times New Roman" w:hAnsi="Times New Roman" w:cs="Times New Roman"/>
          </w:rPr>
          <w:t>a</w:t>
        </w:r>
      </w:ins>
      <w:del w:id="1563" w:author="user" w:date="2020-06-29T14:28:00Z">
        <w:r w:rsidRPr="004F1E35" w:rsidDel="00530EF7">
          <w:rPr>
            <w:rFonts w:ascii="Times New Roman" w:hAnsi="Times New Roman" w:cs="Times New Roman"/>
            <w:rPrChange w:id="1564" w:author="user" w:date="2020-06-29T14:21:00Z">
              <w:rPr/>
            </w:rPrChange>
          </w:rPr>
          <w:delText>the</w:delText>
        </w:r>
      </w:del>
      <w:r w:rsidRPr="004F1E35">
        <w:rPr>
          <w:rFonts w:ascii="Times New Roman" w:hAnsi="Times New Roman" w:cs="Times New Roman"/>
          <w:rPrChange w:id="1565" w:author="user" w:date="2020-06-29T14:21:00Z">
            <w:rPr/>
          </w:rPrChange>
        </w:rPr>
        <w:t xml:space="preserve"> </w:t>
      </w:r>
      <w:proofErr w:type="gramStart"/>
      <w:r w:rsidRPr="004F1E35">
        <w:rPr>
          <w:rFonts w:ascii="Times New Roman" w:hAnsi="Times New Roman" w:cs="Times New Roman"/>
          <w:rPrChange w:id="1566" w:author="user" w:date="2020-06-29T14:21:00Z">
            <w:rPr/>
          </w:rPrChange>
        </w:rPr>
        <w:t>particular school</w:t>
      </w:r>
      <w:proofErr w:type="gramEnd"/>
      <w:r w:rsidR="001A10FA" w:rsidRPr="004F1E35">
        <w:rPr>
          <w:rFonts w:ascii="Times New Roman" w:hAnsi="Times New Roman" w:cs="Times New Roman"/>
          <w:rPrChange w:id="1567" w:author="user" w:date="2020-06-29T14:21:00Z">
            <w:rPr/>
          </w:rPrChange>
        </w:rPr>
        <w:t xml:space="preserve"> or </w:t>
      </w:r>
      <w:r w:rsidR="002B57A5" w:rsidRPr="004F1E35">
        <w:rPr>
          <w:rFonts w:ascii="Times New Roman" w:hAnsi="Times New Roman" w:cs="Times New Roman"/>
          <w:rPrChange w:id="1568" w:author="user" w:date="2020-06-29T14:21:00Z">
            <w:rPr/>
          </w:rPrChange>
        </w:rPr>
        <w:t xml:space="preserve">grade </w:t>
      </w:r>
      <w:del w:id="1569" w:author="user" w:date="2020-02-27T06:13:00Z">
        <w:r w:rsidRPr="004F1E35" w:rsidDel="0096552A">
          <w:rPr>
            <w:rFonts w:ascii="Times New Roman" w:hAnsi="Times New Roman" w:cs="Times New Roman"/>
            <w:rPrChange w:id="1570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71" w:author="user" w:date="2020-06-29T14:21:00Z">
            <w:rPr/>
          </w:rPrChange>
        </w:rPr>
        <w:t>from the available list by typing in the name of that school</w:t>
      </w:r>
      <w:r w:rsidR="001A10FA" w:rsidRPr="004F1E35">
        <w:rPr>
          <w:rFonts w:ascii="Times New Roman" w:hAnsi="Times New Roman" w:cs="Times New Roman"/>
          <w:rPrChange w:id="1572" w:author="user" w:date="2020-06-29T14:21:00Z">
            <w:rPr/>
          </w:rPrChange>
        </w:rPr>
        <w:t xml:space="preserve"> or </w:t>
      </w:r>
      <w:r w:rsidR="002B57A5" w:rsidRPr="004F1E35">
        <w:rPr>
          <w:rFonts w:ascii="Times New Roman" w:hAnsi="Times New Roman" w:cs="Times New Roman"/>
          <w:rPrChange w:id="1573" w:author="user" w:date="2020-06-29T14:21:00Z">
            <w:rPr/>
          </w:rPrChange>
        </w:rPr>
        <w:t xml:space="preserve">grade </w:t>
      </w:r>
      <w:del w:id="1574" w:author="user" w:date="2020-02-27T06:13:00Z">
        <w:r w:rsidRPr="004F1E35" w:rsidDel="0096552A">
          <w:rPr>
            <w:rFonts w:ascii="Times New Roman" w:hAnsi="Times New Roman" w:cs="Times New Roman"/>
            <w:rPrChange w:id="1575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76" w:author="user" w:date="2020-06-29T14:21:00Z">
            <w:rPr/>
          </w:rPrChange>
        </w:rPr>
        <w:t>and clicking the search icon.</w:t>
      </w:r>
    </w:p>
    <w:p w14:paraId="108B7814" w14:textId="4288C221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577" w:author="user" w:date="2020-06-29T14:21:00Z">
            <w:rPr/>
          </w:rPrChange>
        </w:rPr>
        <w:pPrChange w:id="1578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579" w:author="user" w:date="2020-06-29T14:21:00Z">
            <w:rPr/>
          </w:rPrChange>
        </w:rPr>
        <w:t xml:space="preserve">You can also choose to make the newsfeed visible to </w:t>
      </w:r>
      <w:ins w:id="1580" w:author="user" w:date="2020-02-27T06:14:00Z">
        <w:r w:rsidR="0096552A" w:rsidRPr="004F1E35">
          <w:rPr>
            <w:rFonts w:ascii="Times New Roman" w:hAnsi="Times New Roman" w:cs="Times New Roman"/>
            <w:rPrChange w:id="1581" w:author="user" w:date="2020-06-29T14:21:00Z">
              <w:rPr/>
            </w:rPrChange>
          </w:rPr>
          <w:t xml:space="preserve">student list </w:t>
        </w:r>
      </w:ins>
      <w:del w:id="1582" w:author="user" w:date="2020-02-27T06:13:00Z">
        <w:r w:rsidR="00CA53BE" w:rsidRPr="004F1E35" w:rsidDel="0096552A">
          <w:rPr>
            <w:rFonts w:ascii="Times New Roman" w:hAnsi="Times New Roman" w:cs="Times New Roman"/>
            <w:rPrChange w:id="1583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84" w:author="user" w:date="2020-06-29T14:21:00Z">
            <w:rPr/>
          </w:rPrChange>
        </w:rPr>
        <w:t>upload</w:t>
      </w:r>
      <w:ins w:id="1585" w:author="user" w:date="2020-02-27T06:14:00Z">
        <w:r w:rsidR="0096552A" w:rsidRPr="004F1E35">
          <w:rPr>
            <w:rFonts w:ascii="Times New Roman" w:hAnsi="Times New Roman" w:cs="Times New Roman"/>
            <w:rPrChange w:id="1586" w:author="user" w:date="2020-06-29T14:21:00Z">
              <w:rPr/>
            </w:rPrChange>
          </w:rPr>
          <w:t>ed</w:t>
        </w:r>
      </w:ins>
      <w:del w:id="1587" w:author="user" w:date="2020-02-27T06:14:00Z">
        <w:r w:rsidRPr="004F1E35" w:rsidDel="0096552A">
          <w:rPr>
            <w:rFonts w:ascii="Times New Roman" w:hAnsi="Times New Roman" w:cs="Times New Roman"/>
            <w:rPrChange w:id="1588" w:author="user" w:date="2020-06-29T14:21:00Z">
              <w:rPr/>
            </w:rPrChange>
          </w:rPr>
          <w:delText xml:space="preserve"> a list of students</w:delText>
        </w:r>
      </w:del>
      <w:r w:rsidRPr="004F1E35">
        <w:rPr>
          <w:rFonts w:ascii="Times New Roman" w:hAnsi="Times New Roman" w:cs="Times New Roman"/>
          <w:rPrChange w:id="1589" w:author="user" w:date="2020-06-29T14:21:00Z">
            <w:rPr/>
          </w:rPrChange>
        </w:rPr>
        <w:t xml:space="preserve">. Select the </w:t>
      </w:r>
      <w:r w:rsidRPr="004F1E35">
        <w:rPr>
          <w:rFonts w:ascii="Times New Roman" w:hAnsi="Times New Roman" w:cs="Times New Roman"/>
          <w:b/>
          <w:bCs/>
          <w:rPrChange w:id="1590" w:author="user" w:date="2020-06-29T14:21:00Z">
            <w:rPr>
              <w:b/>
              <w:bCs/>
            </w:rPr>
          </w:rPrChange>
        </w:rPr>
        <w:t>Student</w:t>
      </w:r>
      <w:r w:rsidRPr="004F1E35">
        <w:rPr>
          <w:rFonts w:ascii="Times New Roman" w:hAnsi="Times New Roman" w:cs="Times New Roman"/>
          <w:rPrChange w:id="1591" w:author="user" w:date="2020-06-29T14:21:00Z">
            <w:rPr/>
          </w:rPrChange>
        </w:rPr>
        <w:t xml:space="preserve"> radio</w:t>
      </w:r>
      <w:ins w:id="1592" w:author="user" w:date="2020-06-29T14:28:00Z">
        <w:r w:rsidR="00530EF7">
          <w:rPr>
            <w:rFonts w:ascii="Times New Roman" w:hAnsi="Times New Roman" w:cs="Times New Roman"/>
          </w:rPr>
          <w:t xml:space="preserve"> button</w:t>
        </w:r>
      </w:ins>
      <w:r w:rsidRPr="004F1E35">
        <w:rPr>
          <w:rFonts w:ascii="Times New Roman" w:hAnsi="Times New Roman" w:cs="Times New Roman"/>
          <w:rPrChange w:id="1593" w:author="user" w:date="2020-06-29T14:21:00Z">
            <w:rPr/>
          </w:rPrChange>
        </w:rPr>
        <w:t xml:space="preserve"> if you want to make the newsfeed visible to a</w:t>
      </w:r>
      <w:r w:rsidR="00CA53BE" w:rsidRPr="004F1E35">
        <w:rPr>
          <w:rFonts w:ascii="Times New Roman" w:hAnsi="Times New Roman" w:cs="Times New Roman"/>
          <w:rPrChange w:id="1594" w:author="user" w:date="2020-06-29T14:21:00Z">
            <w:rPr/>
          </w:rPrChange>
        </w:rPr>
        <w:t xml:space="preserve"> </w:t>
      </w:r>
      <w:ins w:id="1595" w:author="user" w:date="2020-02-27T06:15:00Z">
        <w:r w:rsidR="0096552A" w:rsidRPr="004F1E35">
          <w:rPr>
            <w:rFonts w:ascii="Times New Roman" w:hAnsi="Times New Roman" w:cs="Times New Roman"/>
            <w:rPrChange w:id="1596" w:author="user" w:date="2020-06-29T14:21:00Z">
              <w:rPr/>
            </w:rPrChange>
          </w:rPr>
          <w:t xml:space="preserve">student list </w:t>
        </w:r>
      </w:ins>
      <w:del w:id="1597" w:author="user" w:date="2020-02-27T06:13:00Z">
        <w:r w:rsidRPr="004F1E35" w:rsidDel="0096552A">
          <w:rPr>
            <w:rFonts w:ascii="Times New Roman" w:hAnsi="Times New Roman" w:cs="Times New Roman"/>
            <w:rPrChange w:id="1598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599" w:author="user" w:date="2020-06-29T14:21:00Z">
            <w:rPr/>
          </w:rPrChange>
        </w:rPr>
        <w:t>uploaded</w:t>
      </w:r>
      <w:ins w:id="1600" w:author="user" w:date="2020-02-27T06:15:00Z">
        <w:r w:rsidR="0096552A" w:rsidRPr="004F1E35">
          <w:rPr>
            <w:rFonts w:ascii="Times New Roman" w:hAnsi="Times New Roman" w:cs="Times New Roman"/>
            <w:rPrChange w:id="1601" w:author="user" w:date="2020-06-29T14:21:00Z">
              <w:rPr/>
            </w:rPrChange>
          </w:rPr>
          <w:t>.</w:t>
        </w:r>
      </w:ins>
      <w:del w:id="1602" w:author="user" w:date="2020-02-27T06:15:00Z">
        <w:r w:rsidRPr="004F1E35" w:rsidDel="0096552A">
          <w:rPr>
            <w:rFonts w:ascii="Times New Roman" w:hAnsi="Times New Roman" w:cs="Times New Roman"/>
            <w:rPrChange w:id="1603" w:author="user" w:date="2020-06-29T14:21:00Z">
              <w:rPr/>
            </w:rPrChange>
          </w:rPr>
          <w:delText xml:space="preserve"> list of students.</w:delText>
        </w:r>
      </w:del>
      <w:r w:rsidRPr="004F1E35">
        <w:rPr>
          <w:rFonts w:ascii="Times New Roman" w:hAnsi="Times New Roman" w:cs="Times New Roman"/>
          <w:rPrChange w:id="1604" w:author="user" w:date="2020-06-29T14:21:00Z">
            <w:rPr/>
          </w:rPrChange>
        </w:rPr>
        <w:t xml:space="preserve"> </w:t>
      </w:r>
    </w:p>
    <w:p w14:paraId="518A6078" w14:textId="77777777" w:rsidR="00E42FD4" w:rsidRPr="004F1E35" w:rsidRDefault="00E42FD4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1605" w:author="user" w:date="2020-06-29T14:21:00Z">
            <w:rPr/>
          </w:rPrChange>
        </w:rPr>
        <w:pPrChange w:id="1606" w:author="user" w:date="2020-06-29T14:21:00Z">
          <w:pPr>
            <w:pStyle w:val="ListParagraph"/>
            <w:spacing w:after="160" w:line="259" w:lineRule="auto"/>
          </w:pPr>
        </w:pPrChange>
      </w:pPr>
    </w:p>
    <w:p w14:paraId="44A3C731" w14:textId="77777777" w:rsidR="00641409" w:rsidRPr="004F1E35" w:rsidRDefault="00641409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1607" w:author="user" w:date="2020-06-29T14:21:00Z">
            <w:rPr/>
          </w:rPrChange>
        </w:rPr>
        <w:pPrChange w:id="1608" w:author="user" w:date="2020-06-29T14:21:00Z">
          <w:pPr>
            <w:pStyle w:val="ListParagraph"/>
            <w:spacing w:after="160" w:line="259" w:lineRule="auto"/>
          </w:pPr>
        </w:pPrChange>
      </w:pPr>
    </w:p>
    <w:p w14:paraId="5A1D7658" w14:textId="77777777" w:rsidR="00641409" w:rsidRPr="004F1E35" w:rsidRDefault="00641409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1609" w:author="user" w:date="2020-06-29T14:21:00Z">
            <w:rPr/>
          </w:rPrChange>
        </w:rPr>
        <w:pPrChange w:id="1610" w:author="user" w:date="2020-06-29T14:21:00Z">
          <w:pPr>
            <w:pStyle w:val="ListParagraph"/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1611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3D240AC0" wp14:editId="25DA2B6F">
            <wp:extent cx="5943600" cy="2762250"/>
            <wp:effectExtent l="19050" t="19050" r="0" b="0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1FC1D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612" w:author="user" w:date="2020-06-29T14:21:00Z">
            <w:rPr/>
          </w:rPrChange>
        </w:rPr>
        <w:pPrChange w:id="1613" w:author="user" w:date="2020-06-29T14:21:00Z">
          <w:pPr/>
        </w:pPrChange>
      </w:pPr>
    </w:p>
    <w:p w14:paraId="05B3B24B" w14:textId="5930F51F" w:rsidR="00B1162B" w:rsidRPr="004F1E35" w:rsidRDefault="00B1162B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ins w:id="1614" w:author="sumathi r" w:date="2020-06-23T18:23:00Z"/>
          <w:rFonts w:ascii="Times New Roman" w:hAnsi="Times New Roman" w:cs="Times New Roman"/>
          <w:rPrChange w:id="1615" w:author="user" w:date="2020-06-29T14:21:00Z">
            <w:rPr>
              <w:ins w:id="1616" w:author="sumathi r" w:date="2020-06-23T18:23:00Z"/>
            </w:rPr>
          </w:rPrChange>
        </w:rPr>
        <w:pPrChange w:id="1617" w:author="user" w:date="2020-06-29T14:21:00Z">
          <w:pPr>
            <w:pStyle w:val="ListParagraph"/>
            <w:numPr>
              <w:numId w:val="23"/>
            </w:numPr>
            <w:spacing w:after="160" w:line="240" w:lineRule="auto"/>
            <w:ind w:hanging="360"/>
          </w:pPr>
        </w:pPrChange>
      </w:pPr>
      <w:ins w:id="1618" w:author="sumathi r" w:date="2020-06-23T18:24:00Z">
        <w:r w:rsidRPr="004F1E35">
          <w:rPr>
            <w:rFonts w:ascii="Times New Roman" w:hAnsi="Times New Roman" w:cs="Times New Roman"/>
            <w:rPrChange w:id="1619" w:author="user" w:date="2020-06-29T14:21:00Z">
              <w:rPr/>
            </w:rPrChange>
          </w:rPr>
          <w:t xml:space="preserve">When </w:t>
        </w:r>
      </w:ins>
      <w:ins w:id="1620" w:author="user" w:date="2020-06-29T14:29:00Z">
        <w:r w:rsidR="00530EF7">
          <w:rPr>
            <w:rFonts w:ascii="Times New Roman" w:hAnsi="Times New Roman" w:cs="Times New Roman"/>
          </w:rPr>
          <w:t xml:space="preserve">you </w:t>
        </w:r>
      </w:ins>
      <w:ins w:id="1621" w:author="sumathi r" w:date="2020-06-23T18:24:00Z">
        <w:r w:rsidRPr="004F1E35">
          <w:rPr>
            <w:rFonts w:ascii="Times New Roman" w:hAnsi="Times New Roman" w:cs="Times New Roman"/>
            <w:rPrChange w:id="1622" w:author="user" w:date="2020-06-29T14:21:00Z">
              <w:rPr/>
            </w:rPrChange>
          </w:rPr>
          <w:t xml:space="preserve">click on </w:t>
        </w:r>
        <w:r w:rsidRPr="004F1E35">
          <w:rPr>
            <w:rFonts w:ascii="Times New Roman" w:hAnsi="Times New Roman" w:cs="Times New Roman"/>
            <w:b/>
            <w:bCs/>
            <w:rPrChange w:id="1623" w:author="user" w:date="2020-06-29T14:21:00Z">
              <w:rPr>
                <w:b/>
                <w:bCs/>
              </w:rPr>
            </w:rPrChange>
          </w:rPr>
          <w:t>Students List File Format</w:t>
        </w:r>
      </w:ins>
      <w:ins w:id="1624" w:author="sumathi r" w:date="2020-06-23T18:25:00Z">
        <w:r w:rsidRPr="004F1E35">
          <w:rPr>
            <w:rFonts w:ascii="Times New Roman" w:hAnsi="Times New Roman" w:cs="Times New Roman"/>
            <w:rPrChange w:id="1625" w:author="user" w:date="2020-06-29T14:21:00Z">
              <w:rPr/>
            </w:rPrChange>
          </w:rPr>
          <w:t xml:space="preserve">, Sample Students List file </w:t>
        </w:r>
      </w:ins>
      <w:ins w:id="1626" w:author="sumathi r" w:date="2020-06-23T18:26:00Z">
        <w:r w:rsidRPr="004F1E35">
          <w:rPr>
            <w:rFonts w:ascii="Times New Roman" w:hAnsi="Times New Roman" w:cs="Times New Roman"/>
            <w:rPrChange w:id="1627" w:author="user" w:date="2020-06-29T14:21:00Z">
              <w:rPr/>
            </w:rPrChange>
          </w:rPr>
          <w:t xml:space="preserve">will </w:t>
        </w:r>
      </w:ins>
      <w:ins w:id="1628" w:author="user" w:date="2020-06-29T14:29:00Z">
        <w:r w:rsidR="00530EF7">
          <w:rPr>
            <w:rFonts w:ascii="Times New Roman" w:hAnsi="Times New Roman" w:cs="Times New Roman"/>
          </w:rPr>
          <w:t xml:space="preserve">be </w:t>
        </w:r>
      </w:ins>
      <w:ins w:id="1629" w:author="sumathi r" w:date="2020-06-23T18:26:00Z">
        <w:r w:rsidRPr="004F1E35">
          <w:rPr>
            <w:rFonts w:ascii="Times New Roman" w:hAnsi="Times New Roman" w:cs="Times New Roman"/>
            <w:rPrChange w:id="1630" w:author="user" w:date="2020-06-29T14:21:00Z">
              <w:rPr/>
            </w:rPrChange>
          </w:rPr>
          <w:t>download</w:t>
        </w:r>
      </w:ins>
      <w:ins w:id="1631" w:author="user" w:date="2020-06-29T14:29:00Z">
        <w:r w:rsidR="00530EF7">
          <w:rPr>
            <w:rFonts w:ascii="Times New Roman" w:hAnsi="Times New Roman" w:cs="Times New Roman"/>
          </w:rPr>
          <w:t>ed</w:t>
        </w:r>
      </w:ins>
      <w:ins w:id="1632" w:author="sumathi r" w:date="2020-06-23T18:26:00Z">
        <w:r w:rsidRPr="004F1E35">
          <w:rPr>
            <w:rFonts w:ascii="Times New Roman" w:hAnsi="Times New Roman" w:cs="Times New Roman"/>
            <w:rPrChange w:id="1633" w:author="user" w:date="2020-06-29T14:21:00Z">
              <w:rPr/>
            </w:rPrChange>
          </w:rPr>
          <w:t xml:space="preserve"> to know which format file should be upload</w:t>
        </w:r>
      </w:ins>
    </w:p>
    <w:p w14:paraId="5F41BED2" w14:textId="34503FFE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634" w:author="user" w:date="2020-06-29T14:21:00Z">
            <w:rPr/>
          </w:rPrChange>
        </w:rPr>
        <w:pPrChange w:id="1635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636" w:author="user" w:date="2020-06-29T14:21:00Z">
            <w:rPr/>
          </w:rPrChange>
        </w:rPr>
        <w:t xml:space="preserve">Select the </w:t>
      </w:r>
      <w:r w:rsidRPr="004F1E35">
        <w:rPr>
          <w:rFonts w:ascii="Times New Roman" w:hAnsi="Times New Roman" w:cs="Times New Roman"/>
          <w:b/>
          <w:bCs/>
          <w:rPrChange w:id="1637" w:author="user" w:date="2020-06-29T14:21:00Z">
            <w:rPr>
              <w:b/>
              <w:bCs/>
            </w:rPr>
          </w:rPrChange>
        </w:rPr>
        <w:t>Upload Student List</w:t>
      </w:r>
      <w:r w:rsidRPr="004F1E35">
        <w:rPr>
          <w:rFonts w:ascii="Times New Roman" w:hAnsi="Times New Roman" w:cs="Times New Roman"/>
          <w:rPrChange w:id="1638" w:author="user" w:date="2020-06-29T14:21:00Z">
            <w:rPr/>
          </w:rPrChange>
        </w:rPr>
        <w:t xml:space="preserve"> radio button to make the newsfeed visible to a</w:t>
      </w:r>
      <w:del w:id="1639" w:author="user" w:date="2020-06-29T14:29:00Z">
        <w:r w:rsidRPr="004F1E35" w:rsidDel="00530EF7">
          <w:rPr>
            <w:rFonts w:ascii="Times New Roman" w:hAnsi="Times New Roman" w:cs="Times New Roman"/>
            <w:rPrChange w:id="1640" w:author="user" w:date="2020-06-29T14:21:00Z">
              <w:rPr/>
            </w:rPrChange>
          </w:rPr>
          <w:delText xml:space="preserve"> particular</w:delText>
        </w:r>
      </w:del>
      <w:r w:rsidRPr="004F1E35">
        <w:rPr>
          <w:rFonts w:ascii="Times New Roman" w:hAnsi="Times New Roman" w:cs="Times New Roman"/>
          <w:rPrChange w:id="1641" w:author="user" w:date="2020-06-29T14:21:00Z">
            <w:rPr/>
          </w:rPrChange>
        </w:rPr>
        <w:t xml:space="preserve"> set of students irrespective of their grades. Click the </w:t>
      </w:r>
      <w:r w:rsidRPr="004F1E35">
        <w:rPr>
          <w:rFonts w:ascii="Times New Roman" w:hAnsi="Times New Roman" w:cs="Times New Roman"/>
          <w:b/>
          <w:bCs/>
          <w:rPrChange w:id="1642" w:author="user" w:date="2020-06-29T14:21:00Z">
            <w:rPr>
              <w:b/>
              <w:bCs/>
            </w:rPr>
          </w:rPrChange>
        </w:rPr>
        <w:t>Upload Students List</w:t>
      </w:r>
      <w:r w:rsidRPr="004F1E35">
        <w:rPr>
          <w:rFonts w:ascii="Times New Roman" w:hAnsi="Times New Roman" w:cs="Times New Roman"/>
          <w:rPrChange w:id="1643" w:author="user" w:date="2020-06-29T14:21:00Z">
            <w:rPr/>
          </w:rPrChange>
        </w:rPr>
        <w:t xml:space="preserve"> button to upload your list.</w:t>
      </w:r>
    </w:p>
    <w:p w14:paraId="784279C5" w14:textId="77777777" w:rsidR="00E42FD4" w:rsidRPr="004F1E35" w:rsidRDefault="00E42FD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644" w:author="user" w:date="2020-06-29T14:21:00Z">
            <w:rPr/>
          </w:rPrChange>
        </w:rPr>
        <w:pPrChange w:id="1645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646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647" w:author="user" w:date="2020-06-29T14:21:00Z">
            <w:rPr>
              <w:b/>
              <w:bCs/>
            </w:rPr>
          </w:rPrChange>
        </w:rPr>
        <w:t>Submit</w:t>
      </w:r>
      <w:r w:rsidRPr="004F1E35">
        <w:rPr>
          <w:rFonts w:ascii="Times New Roman" w:hAnsi="Times New Roman" w:cs="Times New Roman"/>
          <w:rPrChange w:id="1648" w:author="user" w:date="2020-06-29T14:21:00Z">
            <w:rPr/>
          </w:rPrChange>
        </w:rPr>
        <w:t xml:space="preserve"> button to create the newsfeed.</w:t>
      </w:r>
    </w:p>
    <w:p w14:paraId="29466198" w14:textId="77777777" w:rsidR="00E62588" w:rsidRPr="004F1E35" w:rsidRDefault="00E62588">
      <w:pPr>
        <w:spacing w:line="240" w:lineRule="auto"/>
        <w:jc w:val="both"/>
        <w:rPr>
          <w:rFonts w:ascii="Times New Roman" w:hAnsi="Times New Roman" w:cs="Times New Roman"/>
          <w:rPrChange w:id="1649" w:author="user" w:date="2020-06-29T14:21:00Z">
            <w:rPr/>
          </w:rPrChange>
        </w:rPr>
        <w:pPrChange w:id="1650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651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1652" w:author="user" w:date="2020-06-29T14:21:00Z">
            <w:rPr/>
          </w:rPrChange>
        </w:rPr>
        <w:t xml:space="preserve"> The </w:t>
      </w:r>
      <w:del w:id="1653" w:author="user" w:date="2020-02-27T06:15:00Z">
        <w:r w:rsidRPr="004F1E35" w:rsidDel="0096552A">
          <w:rPr>
            <w:rFonts w:ascii="Times New Roman" w:hAnsi="Times New Roman" w:cs="Times New Roman"/>
            <w:rPrChange w:id="1654" w:author="user" w:date="2020-06-29T14:21:00Z">
              <w:rPr/>
            </w:rPrChange>
          </w:rPr>
          <w:delText>S</w:delText>
        </w:r>
      </w:del>
      <w:ins w:id="1655" w:author="user" w:date="2020-02-27T06:15:00Z">
        <w:r w:rsidR="0096552A" w:rsidRPr="004F1E35">
          <w:rPr>
            <w:rFonts w:ascii="Times New Roman" w:hAnsi="Times New Roman" w:cs="Times New Roman"/>
            <w:rPrChange w:id="1656" w:author="user" w:date="2020-06-29T14:21:00Z">
              <w:rPr/>
            </w:rPrChange>
          </w:rPr>
          <w:t>st</w:t>
        </w:r>
      </w:ins>
      <w:del w:id="1657" w:author="user" w:date="2020-02-27T06:15:00Z">
        <w:r w:rsidRPr="004F1E35" w:rsidDel="0096552A">
          <w:rPr>
            <w:rFonts w:ascii="Times New Roman" w:hAnsi="Times New Roman" w:cs="Times New Roman"/>
            <w:rPrChange w:id="1658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1659" w:author="user" w:date="2020-06-29T14:21:00Z">
            <w:rPr/>
          </w:rPrChange>
        </w:rPr>
        <w:t xml:space="preserve">udents and </w:t>
      </w:r>
      <w:ins w:id="1660" w:author="user" w:date="2020-02-27T06:15:00Z">
        <w:r w:rsidR="0096552A" w:rsidRPr="004F1E35">
          <w:rPr>
            <w:rFonts w:ascii="Times New Roman" w:hAnsi="Times New Roman" w:cs="Times New Roman"/>
            <w:rPrChange w:id="1661" w:author="user" w:date="2020-06-29T14:21:00Z">
              <w:rPr/>
            </w:rPrChange>
          </w:rPr>
          <w:t>the s</w:t>
        </w:r>
      </w:ins>
      <w:del w:id="1662" w:author="user" w:date="2020-02-27T06:15:00Z">
        <w:r w:rsidRPr="004F1E35" w:rsidDel="0096552A">
          <w:rPr>
            <w:rFonts w:ascii="Times New Roman" w:hAnsi="Times New Roman" w:cs="Times New Roman"/>
            <w:rPrChange w:id="1663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664" w:author="user" w:date="2020-06-29T14:21:00Z">
            <w:rPr/>
          </w:rPrChange>
        </w:rPr>
        <w:t xml:space="preserve">chools associated with that newsfeed will receive a notification and a message from the administrator informing them of the newsfeed creation.  </w:t>
      </w:r>
    </w:p>
    <w:p w14:paraId="0C1AD4C5" w14:textId="77777777" w:rsidR="00E62588" w:rsidRPr="004F1E35" w:rsidRDefault="00E62588">
      <w:pPr>
        <w:spacing w:after="160" w:line="240" w:lineRule="auto"/>
        <w:ind w:left="360"/>
        <w:jc w:val="both"/>
        <w:rPr>
          <w:rFonts w:ascii="Times New Roman" w:hAnsi="Times New Roman" w:cs="Times New Roman"/>
          <w:rPrChange w:id="1665" w:author="user" w:date="2020-06-29T14:21:00Z">
            <w:rPr/>
          </w:rPrChange>
        </w:rPr>
        <w:pPrChange w:id="1666" w:author="user" w:date="2020-06-29T14:21:00Z">
          <w:pPr>
            <w:spacing w:after="160" w:line="259" w:lineRule="auto"/>
            <w:ind w:left="360"/>
          </w:pPr>
        </w:pPrChange>
      </w:pPr>
    </w:p>
    <w:p w14:paraId="7C614727" w14:textId="77777777" w:rsidR="0061740D" w:rsidRPr="004F1E35" w:rsidRDefault="0061740D">
      <w:pPr>
        <w:pStyle w:val="Heading2"/>
        <w:spacing w:line="240" w:lineRule="auto"/>
        <w:jc w:val="both"/>
        <w:rPr>
          <w:rFonts w:ascii="Times New Roman" w:hAnsi="Times New Roman" w:cs="Times New Roman"/>
          <w:rPrChange w:id="1667" w:author="user" w:date="2020-06-29T14:21:00Z">
            <w:rPr/>
          </w:rPrChange>
        </w:rPr>
        <w:pPrChange w:id="1668" w:author="user" w:date="2020-06-29T14:21:00Z">
          <w:pPr>
            <w:pStyle w:val="Heading2"/>
          </w:pPr>
        </w:pPrChange>
      </w:pPr>
      <w:bookmarkStart w:id="1669" w:name="_Toc44335597"/>
      <w:r w:rsidRPr="004F1E35">
        <w:rPr>
          <w:rFonts w:ascii="Times New Roman" w:hAnsi="Times New Roman" w:cs="Times New Roman"/>
          <w:rPrChange w:id="1670" w:author="user" w:date="2020-06-29T14:21:00Z">
            <w:rPr/>
          </w:rPrChange>
        </w:rPr>
        <w:t>Events:</w:t>
      </w:r>
      <w:bookmarkEnd w:id="1669"/>
    </w:p>
    <w:p w14:paraId="3AF3AF36" w14:textId="64D69053" w:rsidR="00E42FD4" w:rsidRPr="004F1E35" w:rsidRDefault="004945DC">
      <w:pPr>
        <w:spacing w:line="240" w:lineRule="auto"/>
        <w:jc w:val="both"/>
        <w:rPr>
          <w:rFonts w:ascii="Times New Roman" w:hAnsi="Times New Roman" w:cs="Times New Roman"/>
          <w:rPrChange w:id="1671" w:author="user" w:date="2020-06-29T14:21:00Z">
            <w:rPr/>
          </w:rPrChange>
        </w:rPr>
        <w:pPrChange w:id="1672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673" w:author="user" w:date="2020-06-29T14:21:00Z">
            <w:rPr/>
          </w:rPrChange>
        </w:rPr>
        <w:tab/>
      </w:r>
      <w:ins w:id="1674" w:author="user" w:date="2020-02-27T06:15:00Z">
        <w:r w:rsidR="0096552A" w:rsidRPr="004F1E35">
          <w:rPr>
            <w:rFonts w:ascii="Times New Roman" w:hAnsi="Times New Roman" w:cs="Times New Roman"/>
            <w:rPrChange w:id="1675" w:author="user" w:date="2020-06-29T14:21:00Z">
              <w:rPr/>
            </w:rPrChange>
          </w:rPr>
          <w:t>The a</w:t>
        </w:r>
      </w:ins>
      <w:del w:id="1676" w:author="user" w:date="2020-02-27T06:15:00Z">
        <w:r w:rsidR="00F066A4" w:rsidRPr="004F1E35" w:rsidDel="0096552A">
          <w:rPr>
            <w:rFonts w:ascii="Times New Roman" w:hAnsi="Times New Roman" w:cs="Times New Roman"/>
            <w:rPrChange w:id="1677" w:author="user" w:date="2020-06-29T14:21:00Z">
              <w:rPr/>
            </w:rPrChange>
          </w:rPr>
          <w:delText>A</w:delText>
        </w:r>
      </w:del>
      <w:r w:rsidR="00F066A4" w:rsidRPr="004F1E35">
        <w:rPr>
          <w:rFonts w:ascii="Times New Roman" w:hAnsi="Times New Roman" w:cs="Times New Roman"/>
          <w:rPrChange w:id="1678" w:author="user" w:date="2020-06-29T14:21:00Z">
            <w:rPr/>
          </w:rPrChange>
        </w:rPr>
        <w:t xml:space="preserve">dmin users can view all events posted by </w:t>
      </w:r>
      <w:ins w:id="1679" w:author="user" w:date="2020-02-27T06:15:00Z">
        <w:r w:rsidR="0096552A" w:rsidRPr="004F1E35">
          <w:rPr>
            <w:rFonts w:ascii="Times New Roman" w:hAnsi="Times New Roman" w:cs="Times New Roman"/>
            <w:rPrChange w:id="1680" w:author="user" w:date="2020-06-29T14:21:00Z">
              <w:rPr/>
            </w:rPrChange>
          </w:rPr>
          <w:t xml:space="preserve">the various </w:t>
        </w:r>
      </w:ins>
      <w:r w:rsidR="00F066A4" w:rsidRPr="004F1E35">
        <w:rPr>
          <w:rFonts w:ascii="Times New Roman" w:hAnsi="Times New Roman" w:cs="Times New Roman"/>
          <w:rPrChange w:id="1681" w:author="user" w:date="2020-06-29T14:21:00Z">
            <w:rPr/>
          </w:rPrChange>
        </w:rPr>
        <w:t>admin users</w:t>
      </w:r>
      <w:r w:rsidR="006844A1" w:rsidRPr="004F1E35">
        <w:rPr>
          <w:rFonts w:ascii="Times New Roman" w:hAnsi="Times New Roman" w:cs="Times New Roman"/>
          <w:rPrChange w:id="1682" w:author="user" w:date="2020-06-29T14:21:00Z">
            <w:rPr/>
          </w:rPrChange>
        </w:rPr>
        <w:t xml:space="preserve">. They can also create and post </w:t>
      </w:r>
      <w:r w:rsidR="00F066A4" w:rsidRPr="004F1E35">
        <w:rPr>
          <w:rFonts w:ascii="Times New Roman" w:hAnsi="Times New Roman" w:cs="Times New Roman"/>
          <w:rPrChange w:id="1683" w:author="user" w:date="2020-06-29T14:21:00Z">
            <w:rPr/>
          </w:rPrChange>
        </w:rPr>
        <w:t>events</w:t>
      </w:r>
      <w:r w:rsidR="00161995" w:rsidRPr="004F1E35">
        <w:rPr>
          <w:rFonts w:ascii="Times New Roman" w:hAnsi="Times New Roman" w:cs="Times New Roman"/>
          <w:rPrChange w:id="1684" w:author="user" w:date="2020-06-29T14:21:00Z">
            <w:rPr/>
          </w:rPrChange>
        </w:rPr>
        <w:t>.</w:t>
      </w:r>
      <w:ins w:id="1685" w:author="user" w:date="2020-02-27T06:15:00Z">
        <w:r w:rsidR="0096552A" w:rsidRPr="004F1E35">
          <w:rPr>
            <w:rFonts w:ascii="Times New Roman" w:hAnsi="Times New Roman" w:cs="Times New Roman"/>
            <w:rPrChange w:id="1686" w:author="user" w:date="2020-06-29T14:21:00Z">
              <w:rPr/>
            </w:rPrChange>
          </w:rPr>
          <w:t xml:space="preserve"> </w:t>
        </w:r>
      </w:ins>
      <w:r w:rsidR="006844A1" w:rsidRPr="004F1E35">
        <w:rPr>
          <w:rFonts w:ascii="Times New Roman" w:hAnsi="Times New Roman" w:cs="Times New Roman"/>
          <w:rPrChange w:id="1687" w:author="user" w:date="2020-06-29T14:21:00Z">
            <w:rPr/>
          </w:rPrChange>
        </w:rPr>
        <w:t xml:space="preserve">On the </w:t>
      </w:r>
      <w:r w:rsidR="00F066A4" w:rsidRPr="004F1E35">
        <w:rPr>
          <w:rFonts w:ascii="Times New Roman" w:hAnsi="Times New Roman" w:cs="Times New Roman"/>
          <w:rPrChange w:id="1688" w:author="user" w:date="2020-06-29T14:21:00Z">
            <w:rPr/>
          </w:rPrChange>
        </w:rPr>
        <w:t>events</w:t>
      </w:r>
      <w:r w:rsidR="006844A1" w:rsidRPr="004F1E35">
        <w:rPr>
          <w:rFonts w:ascii="Times New Roman" w:hAnsi="Times New Roman" w:cs="Times New Roman"/>
          <w:rPrChange w:id="1689" w:author="user" w:date="2020-06-29T14:21:00Z">
            <w:rPr/>
          </w:rPrChange>
        </w:rPr>
        <w:t xml:space="preserve"> screen</w:t>
      </w:r>
      <w:ins w:id="1690" w:author="user" w:date="2020-02-27T06:16:00Z">
        <w:r w:rsidR="0096552A" w:rsidRPr="004F1E35">
          <w:rPr>
            <w:rFonts w:ascii="Times New Roman" w:hAnsi="Times New Roman" w:cs="Times New Roman"/>
            <w:rPrChange w:id="1691" w:author="user" w:date="2020-06-29T14:21:00Z">
              <w:rPr/>
            </w:rPrChange>
          </w:rPr>
          <w:t xml:space="preserve">, the admin </w:t>
        </w:r>
      </w:ins>
      <w:del w:id="1692" w:author="user" w:date="2020-02-27T06:16:00Z">
        <w:r w:rsidR="00F066A4" w:rsidRPr="004F1E35" w:rsidDel="0096552A">
          <w:rPr>
            <w:rFonts w:ascii="Times New Roman" w:hAnsi="Times New Roman" w:cs="Times New Roman"/>
            <w:rPrChange w:id="1693" w:author="user" w:date="2020-06-29T14:21:00Z">
              <w:rPr/>
            </w:rPrChange>
          </w:rPr>
          <w:delText>.</w:delText>
        </w:r>
        <w:r w:rsidR="00515A0F" w:rsidRPr="004F1E35" w:rsidDel="0096552A">
          <w:rPr>
            <w:rFonts w:ascii="Times New Roman" w:hAnsi="Times New Roman" w:cs="Times New Roman"/>
            <w:rPrChange w:id="1694" w:author="user" w:date="2020-06-29T14:21:00Z">
              <w:rPr/>
            </w:rPrChange>
          </w:rPr>
          <w:delText xml:space="preserve"> You </w:delText>
        </w:r>
      </w:del>
      <w:r w:rsidR="00515A0F" w:rsidRPr="004F1E35">
        <w:rPr>
          <w:rFonts w:ascii="Times New Roman" w:hAnsi="Times New Roman" w:cs="Times New Roman"/>
          <w:rPrChange w:id="1695" w:author="user" w:date="2020-06-29T14:21:00Z">
            <w:rPr/>
          </w:rPrChange>
        </w:rPr>
        <w:t>can</w:t>
      </w:r>
      <w:r w:rsidR="000020C6" w:rsidRPr="004F1E35">
        <w:rPr>
          <w:rFonts w:ascii="Times New Roman" w:hAnsi="Times New Roman" w:cs="Times New Roman"/>
          <w:rPrChange w:id="1696" w:author="user" w:date="2020-06-29T14:21:00Z">
            <w:rPr/>
          </w:rPrChange>
        </w:rPr>
        <w:t xml:space="preserve"> filter the events by school </w:t>
      </w:r>
      <w:ins w:id="1697" w:author="user" w:date="2020-02-27T06:16:00Z">
        <w:r w:rsidR="0096552A" w:rsidRPr="004F1E35">
          <w:rPr>
            <w:rFonts w:ascii="Times New Roman" w:hAnsi="Times New Roman" w:cs="Times New Roman"/>
            <w:rPrChange w:id="1698" w:author="user" w:date="2020-06-29T14:21:00Z">
              <w:rPr/>
            </w:rPrChange>
          </w:rPr>
          <w:t>and</w:t>
        </w:r>
      </w:ins>
      <w:del w:id="1699" w:author="user" w:date="2020-02-27T06:16:00Z">
        <w:r w:rsidR="000020C6" w:rsidRPr="004F1E35" w:rsidDel="0096552A">
          <w:rPr>
            <w:rFonts w:ascii="Times New Roman" w:hAnsi="Times New Roman" w:cs="Times New Roman"/>
            <w:rPrChange w:id="1700" w:author="user" w:date="2020-06-29T14:21:00Z">
              <w:rPr/>
            </w:rPrChange>
          </w:rPr>
          <w:delText>&amp;</w:delText>
        </w:r>
      </w:del>
      <w:r w:rsidR="000020C6" w:rsidRPr="004F1E35">
        <w:rPr>
          <w:rFonts w:ascii="Times New Roman" w:hAnsi="Times New Roman" w:cs="Times New Roman"/>
          <w:rPrChange w:id="1701" w:author="user" w:date="2020-06-29T14:21:00Z">
            <w:rPr/>
          </w:rPrChange>
        </w:rPr>
        <w:t xml:space="preserve"> </w:t>
      </w:r>
      <w:r w:rsidR="00515A0F" w:rsidRPr="004F1E35">
        <w:rPr>
          <w:rFonts w:ascii="Times New Roman" w:hAnsi="Times New Roman" w:cs="Times New Roman"/>
          <w:rPrChange w:id="1702" w:author="user" w:date="2020-06-29T14:21:00Z">
            <w:rPr/>
          </w:rPrChange>
        </w:rPr>
        <w:t>category</w:t>
      </w:r>
      <w:ins w:id="1703" w:author="sumathi r" w:date="2020-06-23T18:37:00Z">
        <w:r w:rsidR="0019224C" w:rsidRPr="004F1E35">
          <w:rPr>
            <w:rFonts w:ascii="Times New Roman" w:hAnsi="Times New Roman" w:cs="Times New Roman"/>
            <w:rPrChange w:id="1704" w:author="user" w:date="2020-06-29T14:21:00Z">
              <w:rPr/>
            </w:rPrChange>
          </w:rPr>
          <w:t xml:space="preserve"> or search for </w:t>
        </w:r>
        <w:del w:id="1705" w:author="user" w:date="2020-06-29T14:30:00Z">
          <w:r w:rsidR="0019224C" w:rsidRPr="004F1E35" w:rsidDel="00530EF7">
            <w:rPr>
              <w:rFonts w:ascii="Times New Roman" w:hAnsi="Times New Roman" w:cs="Times New Roman"/>
              <w:rPrChange w:id="1706" w:author="user" w:date="2020-06-29T14:21:00Z">
                <w:rPr/>
              </w:rPrChange>
            </w:rPr>
            <w:delText>particular</w:delText>
          </w:r>
        </w:del>
      </w:ins>
      <w:ins w:id="1707" w:author="user" w:date="2020-06-29T14:30:00Z">
        <w:r w:rsidR="00530EF7">
          <w:rPr>
            <w:rFonts w:ascii="Times New Roman" w:hAnsi="Times New Roman" w:cs="Times New Roman"/>
          </w:rPr>
          <w:t>an</w:t>
        </w:r>
      </w:ins>
      <w:ins w:id="1708" w:author="sumathi r" w:date="2020-06-23T18:37:00Z">
        <w:r w:rsidR="0019224C" w:rsidRPr="004F1E35">
          <w:rPr>
            <w:rFonts w:ascii="Times New Roman" w:hAnsi="Times New Roman" w:cs="Times New Roman"/>
            <w:rPrChange w:id="1709" w:author="user" w:date="2020-06-29T14:21:00Z">
              <w:rPr/>
            </w:rPrChange>
          </w:rPr>
          <w:t xml:space="preserve"> event</w:t>
        </w:r>
      </w:ins>
      <w:r w:rsidR="00515A0F" w:rsidRPr="004F1E35">
        <w:rPr>
          <w:rFonts w:ascii="Times New Roman" w:hAnsi="Times New Roman" w:cs="Times New Roman"/>
          <w:rPrChange w:id="1710" w:author="user" w:date="2020-06-29T14:21:00Z">
            <w:rPr/>
          </w:rPrChange>
        </w:rPr>
        <w:t>.</w:t>
      </w:r>
    </w:p>
    <w:p w14:paraId="319570D4" w14:textId="77777777" w:rsidR="00515A0F" w:rsidRPr="004F1E35" w:rsidRDefault="00515A0F">
      <w:pPr>
        <w:spacing w:line="240" w:lineRule="auto"/>
        <w:jc w:val="both"/>
        <w:rPr>
          <w:rFonts w:ascii="Times New Roman" w:hAnsi="Times New Roman" w:cs="Times New Roman"/>
          <w:rPrChange w:id="1711" w:author="user" w:date="2020-06-29T14:21:00Z">
            <w:rPr/>
          </w:rPrChange>
        </w:rPr>
        <w:pPrChange w:id="1712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713" w:author="user" w:date="2020-06-29T14:21:00Z">
            <w:rPr/>
          </w:rPrChange>
        </w:rPr>
        <w:tab/>
        <w:t>You can also edit the details of events.</w:t>
      </w:r>
    </w:p>
    <w:p w14:paraId="4D16300F" w14:textId="76EAE399" w:rsidR="00515A0F" w:rsidRPr="004F1E35" w:rsidRDefault="00515A0F">
      <w:pPr>
        <w:spacing w:line="240" w:lineRule="auto"/>
        <w:jc w:val="both"/>
        <w:rPr>
          <w:rFonts w:ascii="Times New Roman" w:hAnsi="Times New Roman" w:cs="Times New Roman"/>
          <w:rPrChange w:id="1714" w:author="user" w:date="2020-06-29T14:21:00Z">
            <w:rPr/>
          </w:rPrChange>
        </w:rPr>
        <w:pPrChange w:id="1715" w:author="user" w:date="2020-06-29T14:21:00Z">
          <w:pPr/>
        </w:pPrChange>
      </w:pPr>
      <w:del w:id="1716" w:author="sumathi r" w:date="2020-06-23T18:31:00Z">
        <w:r w:rsidRPr="004F1E35" w:rsidDel="0019224C">
          <w:rPr>
            <w:rFonts w:ascii="Times New Roman" w:hAnsi="Times New Roman" w:cs="Times New Roman"/>
            <w:noProof/>
            <w:rPrChange w:id="1717" w:author="user" w:date="2020-06-29T14:21:00Z">
              <w:rPr>
                <w:noProof/>
              </w:rPr>
            </w:rPrChange>
          </w:rPr>
          <w:lastRenderedPageBreak/>
          <w:drawing>
            <wp:inline distT="0" distB="0" distL="0" distR="0" wp14:anchorId="367952D6" wp14:editId="7F80099E">
              <wp:extent cx="5934075" cy="4133850"/>
              <wp:effectExtent l="19050" t="19050" r="9525" b="0"/>
              <wp:docPr id="5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3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413385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1718" w:author="sumathi r" w:date="2020-06-23T18:34:00Z">
        <w:r w:rsidR="0019224C" w:rsidRPr="004F1E35">
          <w:rPr>
            <w:rFonts w:ascii="Times New Roman" w:hAnsi="Times New Roman" w:cs="Times New Roman"/>
            <w:noProof/>
            <w:rPrChange w:id="1719" w:author="user" w:date="2020-06-29T14:21:00Z">
              <w:rPr>
                <w:noProof/>
              </w:rPr>
            </w:rPrChange>
          </w:rPr>
          <w:drawing>
            <wp:inline distT="0" distB="0" distL="0" distR="0" wp14:anchorId="2C2A6430" wp14:editId="74E4A945">
              <wp:extent cx="5943600" cy="5000625"/>
              <wp:effectExtent l="0" t="0" r="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000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3E8E62" w14:textId="77777777" w:rsidR="00F31DB4" w:rsidRPr="004F1E35" w:rsidRDefault="00F31DB4">
      <w:pPr>
        <w:spacing w:line="240" w:lineRule="auto"/>
        <w:jc w:val="both"/>
        <w:rPr>
          <w:rFonts w:ascii="Times New Roman" w:hAnsi="Times New Roman" w:cs="Times New Roman"/>
          <w:rPrChange w:id="1720" w:author="user" w:date="2020-06-29T14:21:00Z">
            <w:rPr/>
          </w:rPrChange>
        </w:rPr>
        <w:pPrChange w:id="1721" w:author="user" w:date="2020-06-29T14:21:00Z">
          <w:pPr/>
        </w:pPrChange>
      </w:pPr>
    </w:p>
    <w:p w14:paraId="65E924C2" w14:textId="77777777" w:rsidR="00F31DB4" w:rsidRPr="004F1E35" w:rsidRDefault="0096552A">
      <w:pPr>
        <w:spacing w:line="240" w:lineRule="auto"/>
        <w:jc w:val="both"/>
        <w:rPr>
          <w:rFonts w:ascii="Times New Roman" w:hAnsi="Times New Roman" w:cs="Times New Roman"/>
          <w:rPrChange w:id="1722" w:author="user" w:date="2020-06-29T14:21:00Z">
            <w:rPr/>
          </w:rPrChange>
        </w:rPr>
        <w:pPrChange w:id="1723" w:author="user" w:date="2020-06-29T14:21:00Z">
          <w:pPr/>
        </w:pPrChange>
      </w:pPr>
      <w:ins w:id="1724" w:author="user" w:date="2020-02-27T06:16:00Z">
        <w:r w:rsidRPr="004F1E35">
          <w:rPr>
            <w:rFonts w:ascii="Times New Roman" w:hAnsi="Times New Roman" w:cs="Times New Roman"/>
            <w:rPrChange w:id="1725" w:author="user" w:date="2020-06-29T14:21:00Z">
              <w:rPr/>
            </w:rPrChange>
          </w:rPr>
          <w:t>The a</w:t>
        </w:r>
      </w:ins>
      <w:del w:id="1726" w:author="user" w:date="2020-02-27T06:16:00Z">
        <w:r w:rsidR="00F31DB4" w:rsidRPr="004F1E35" w:rsidDel="0096552A">
          <w:rPr>
            <w:rFonts w:ascii="Times New Roman" w:hAnsi="Times New Roman" w:cs="Times New Roman"/>
            <w:rPrChange w:id="1727" w:author="user" w:date="2020-06-29T14:21:00Z">
              <w:rPr/>
            </w:rPrChange>
          </w:rPr>
          <w:delText>A</w:delText>
        </w:r>
      </w:del>
      <w:r w:rsidR="00F31DB4" w:rsidRPr="004F1E35">
        <w:rPr>
          <w:rFonts w:ascii="Times New Roman" w:hAnsi="Times New Roman" w:cs="Times New Roman"/>
          <w:rPrChange w:id="1728" w:author="user" w:date="2020-06-29T14:21:00Z">
            <w:rPr/>
          </w:rPrChange>
        </w:rPr>
        <w:t xml:space="preserve">dmin users can also publish a </w:t>
      </w:r>
      <w:ins w:id="1729" w:author="user" w:date="2020-02-27T06:16:00Z">
        <w:r w:rsidRPr="004F1E35">
          <w:rPr>
            <w:rFonts w:ascii="Times New Roman" w:hAnsi="Times New Roman" w:cs="Times New Roman"/>
            <w:rPrChange w:id="1730" w:author="user" w:date="2020-06-29T14:21:00Z">
              <w:rPr/>
            </w:rPrChange>
          </w:rPr>
          <w:t>n</w:t>
        </w:r>
      </w:ins>
      <w:del w:id="1731" w:author="user" w:date="2020-02-27T06:16:00Z">
        <w:r w:rsidR="00F31DB4" w:rsidRPr="004F1E35" w:rsidDel="0096552A">
          <w:rPr>
            <w:rFonts w:ascii="Times New Roman" w:hAnsi="Times New Roman" w:cs="Times New Roman"/>
            <w:rPrChange w:id="1732" w:author="user" w:date="2020-06-29T14:21:00Z">
              <w:rPr/>
            </w:rPrChange>
          </w:rPr>
          <w:delText>N</w:delText>
        </w:r>
      </w:del>
      <w:r w:rsidR="00F31DB4" w:rsidRPr="004F1E35">
        <w:rPr>
          <w:rFonts w:ascii="Times New Roman" w:hAnsi="Times New Roman" w:cs="Times New Roman"/>
          <w:rPrChange w:id="1733" w:author="user" w:date="2020-06-29T14:21:00Z">
            <w:rPr/>
          </w:rPrChange>
        </w:rPr>
        <w:t>ewsfeed.</w:t>
      </w:r>
    </w:p>
    <w:p w14:paraId="3C341A8B" w14:textId="77777777" w:rsidR="00F31DB4" w:rsidRPr="004F1E35" w:rsidRDefault="00F31DB4">
      <w:pPr>
        <w:pStyle w:val="Heading3"/>
        <w:spacing w:line="240" w:lineRule="auto"/>
        <w:jc w:val="both"/>
        <w:rPr>
          <w:rFonts w:ascii="Times New Roman" w:hAnsi="Times New Roman" w:cs="Times New Roman"/>
          <w:rPrChange w:id="1734" w:author="user" w:date="2020-06-29T14:21:00Z">
            <w:rPr/>
          </w:rPrChange>
        </w:rPr>
        <w:pPrChange w:id="1735" w:author="user" w:date="2020-06-29T14:21:00Z">
          <w:pPr>
            <w:pStyle w:val="Heading3"/>
          </w:pPr>
        </w:pPrChange>
      </w:pPr>
      <w:bookmarkStart w:id="1736" w:name="_Toc44335598"/>
      <w:r w:rsidRPr="004F1E35">
        <w:rPr>
          <w:rFonts w:ascii="Times New Roman" w:hAnsi="Times New Roman" w:cs="Times New Roman"/>
          <w:rPrChange w:id="1737" w:author="user" w:date="2020-06-29T14:21:00Z">
            <w:rPr/>
          </w:rPrChange>
        </w:rPr>
        <w:t xml:space="preserve">To create </w:t>
      </w:r>
      <w:ins w:id="1738" w:author="user" w:date="2020-02-27T06:16:00Z">
        <w:r w:rsidR="0096552A" w:rsidRPr="004F1E35">
          <w:rPr>
            <w:rFonts w:ascii="Times New Roman" w:hAnsi="Times New Roman" w:cs="Times New Roman"/>
            <w:rPrChange w:id="1739" w:author="user" w:date="2020-06-29T14:21:00Z">
              <w:rPr/>
            </w:rPrChange>
          </w:rPr>
          <w:t>an</w:t>
        </w:r>
      </w:ins>
      <w:del w:id="1740" w:author="user" w:date="2020-02-27T06:16:00Z">
        <w:r w:rsidRPr="004F1E35" w:rsidDel="0096552A">
          <w:rPr>
            <w:rFonts w:ascii="Times New Roman" w:hAnsi="Times New Roman" w:cs="Times New Roman"/>
            <w:rPrChange w:id="1741" w:author="user" w:date="2020-06-29T14:21:00Z">
              <w:rPr/>
            </w:rPrChange>
          </w:rPr>
          <w:delText>a</w:delText>
        </w:r>
      </w:del>
      <w:r w:rsidRPr="004F1E35">
        <w:rPr>
          <w:rFonts w:ascii="Times New Roman" w:hAnsi="Times New Roman" w:cs="Times New Roman"/>
          <w:rPrChange w:id="1742" w:author="user" w:date="2020-06-29T14:21:00Z">
            <w:rPr/>
          </w:rPrChange>
        </w:rPr>
        <w:t xml:space="preserve"> Event:</w:t>
      </w:r>
      <w:bookmarkEnd w:id="1736"/>
    </w:p>
    <w:p w14:paraId="35EB07D6" w14:textId="77777777" w:rsidR="00F31DB4" w:rsidRPr="004F1E35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743" w:author="user" w:date="2020-06-29T14:21:00Z">
            <w:rPr/>
          </w:rPrChange>
        </w:rPr>
        <w:pPrChange w:id="1744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745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746" w:author="user" w:date="2020-06-29T14:21:00Z">
            <w:rPr>
              <w:b/>
              <w:bCs/>
            </w:rPr>
          </w:rPrChange>
        </w:rPr>
        <w:t>Create Event</w:t>
      </w:r>
      <w:r w:rsidRPr="004F1E35">
        <w:rPr>
          <w:rFonts w:ascii="Times New Roman" w:hAnsi="Times New Roman" w:cs="Times New Roman"/>
          <w:rPrChange w:id="1747" w:author="user" w:date="2020-06-29T14:21:00Z">
            <w:rPr/>
          </w:rPrChange>
        </w:rPr>
        <w:t xml:space="preserve"> button at the top right corner of the events </w:t>
      </w:r>
      <w:del w:id="1748" w:author="user" w:date="2020-02-27T06:16:00Z">
        <w:r w:rsidRPr="004F1E35" w:rsidDel="0096552A">
          <w:rPr>
            <w:rFonts w:ascii="Times New Roman" w:hAnsi="Times New Roman" w:cs="Times New Roman"/>
            <w:rPrChange w:id="1749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750" w:author="user" w:date="2020-06-29T14:21:00Z">
            <w:rPr/>
          </w:rPrChange>
        </w:rPr>
        <w:t>screen. The Create Event window is displayed.</w:t>
      </w:r>
    </w:p>
    <w:p w14:paraId="14985F35" w14:textId="77777777" w:rsidR="00F31DB4" w:rsidRPr="004F1E35" w:rsidRDefault="00F31DB4">
      <w:pPr>
        <w:spacing w:after="160" w:line="240" w:lineRule="auto"/>
        <w:ind w:left="360"/>
        <w:jc w:val="both"/>
        <w:rPr>
          <w:rFonts w:ascii="Times New Roman" w:hAnsi="Times New Roman" w:cs="Times New Roman"/>
          <w:rPrChange w:id="1751" w:author="user" w:date="2020-06-29T14:21:00Z">
            <w:rPr/>
          </w:rPrChange>
        </w:rPr>
        <w:pPrChange w:id="1752" w:author="user" w:date="2020-06-29T14:21:00Z">
          <w:pPr>
            <w:spacing w:after="160" w:line="259" w:lineRule="auto"/>
            <w:ind w:left="360"/>
          </w:pPr>
        </w:pPrChange>
      </w:pPr>
      <w:r w:rsidRPr="004F1E35">
        <w:rPr>
          <w:rFonts w:ascii="Times New Roman" w:hAnsi="Times New Roman" w:cs="Times New Roman"/>
          <w:noProof/>
          <w:rPrChange w:id="1753" w:author="user" w:date="2020-06-29T14:21:00Z">
            <w:rPr>
              <w:noProof/>
            </w:rPr>
          </w:rPrChange>
        </w:rPr>
        <w:drawing>
          <wp:inline distT="0" distB="0" distL="0" distR="0" wp14:anchorId="2630F432" wp14:editId="5B645B1F">
            <wp:extent cx="5934075" cy="2867025"/>
            <wp:effectExtent l="19050" t="19050" r="9525" b="9525"/>
            <wp:docPr id="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892C27" w14:textId="77777777" w:rsidR="00F31DB4" w:rsidRPr="004F1E35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754" w:author="user" w:date="2020-06-29T14:21:00Z">
            <w:rPr/>
          </w:rPrChange>
        </w:rPr>
        <w:pPrChange w:id="1755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756" w:author="user" w:date="2020-06-29T14:21:00Z">
            <w:rPr/>
          </w:rPrChange>
        </w:rPr>
        <w:lastRenderedPageBreak/>
        <w:t xml:space="preserve">Specify the name of the </w:t>
      </w:r>
      <w:ins w:id="1757" w:author="user" w:date="2020-02-27T06:16:00Z">
        <w:r w:rsidR="0096552A" w:rsidRPr="004F1E35">
          <w:rPr>
            <w:rFonts w:ascii="Times New Roman" w:hAnsi="Times New Roman" w:cs="Times New Roman"/>
            <w:rPrChange w:id="1758" w:author="user" w:date="2020-06-29T14:21:00Z">
              <w:rPr/>
            </w:rPrChange>
          </w:rPr>
          <w:t>e</w:t>
        </w:r>
      </w:ins>
      <w:del w:id="1759" w:author="user" w:date="2020-02-27T06:16:00Z">
        <w:r w:rsidRPr="004F1E35" w:rsidDel="0096552A">
          <w:rPr>
            <w:rFonts w:ascii="Times New Roman" w:hAnsi="Times New Roman" w:cs="Times New Roman"/>
            <w:rPrChange w:id="1760" w:author="user" w:date="2020-06-29T14:21:00Z">
              <w:rPr/>
            </w:rPrChange>
          </w:rPr>
          <w:delText>E</w:delText>
        </w:r>
      </w:del>
      <w:r w:rsidRPr="004F1E35">
        <w:rPr>
          <w:rFonts w:ascii="Times New Roman" w:hAnsi="Times New Roman" w:cs="Times New Roman"/>
          <w:rPrChange w:id="1761" w:author="user" w:date="2020-06-29T14:21:00Z">
            <w:rPr/>
          </w:rPrChange>
        </w:rPr>
        <w:t xml:space="preserve">vent and </w:t>
      </w:r>
      <w:ins w:id="1762" w:author="user" w:date="2020-02-27T06:16:00Z">
        <w:r w:rsidR="0096552A" w:rsidRPr="004F1E35">
          <w:rPr>
            <w:rFonts w:ascii="Times New Roman" w:hAnsi="Times New Roman" w:cs="Times New Roman"/>
            <w:rPrChange w:id="1763" w:author="user" w:date="2020-06-29T14:21:00Z">
              <w:rPr/>
            </w:rPrChange>
          </w:rPr>
          <w:t>the l</w:t>
        </w:r>
      </w:ins>
      <w:del w:id="1764" w:author="user" w:date="2020-02-27T06:16:00Z">
        <w:r w:rsidRPr="004F1E35" w:rsidDel="0096552A">
          <w:rPr>
            <w:rFonts w:ascii="Times New Roman" w:hAnsi="Times New Roman" w:cs="Times New Roman"/>
            <w:rPrChange w:id="1765" w:author="user" w:date="2020-06-29T14:21:00Z">
              <w:rPr/>
            </w:rPrChange>
          </w:rPr>
          <w:delText>L</w:delText>
        </w:r>
      </w:del>
      <w:r w:rsidRPr="004F1E35">
        <w:rPr>
          <w:rFonts w:ascii="Times New Roman" w:hAnsi="Times New Roman" w:cs="Times New Roman"/>
          <w:rPrChange w:id="1766" w:author="user" w:date="2020-06-29T14:21:00Z">
            <w:rPr/>
          </w:rPrChange>
        </w:rPr>
        <w:t>ocation and its description in the respective text boxes.</w:t>
      </w:r>
    </w:p>
    <w:p w14:paraId="0D6F9AFB" w14:textId="77777777" w:rsidR="00F31DB4" w:rsidRPr="004F1E35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767" w:author="user" w:date="2020-06-29T14:21:00Z">
            <w:rPr/>
          </w:rPrChange>
        </w:rPr>
        <w:pPrChange w:id="1768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769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770" w:author="user" w:date="2020-06-29T14:21:00Z">
            <w:rPr>
              <w:b/>
              <w:bCs/>
            </w:rPr>
          </w:rPrChange>
        </w:rPr>
        <w:t>Browse</w:t>
      </w:r>
      <w:r w:rsidRPr="004F1E35">
        <w:rPr>
          <w:rFonts w:ascii="Times New Roman" w:hAnsi="Times New Roman" w:cs="Times New Roman"/>
          <w:rPrChange w:id="1771" w:author="user" w:date="2020-06-29T14:21:00Z">
            <w:rPr/>
          </w:rPrChange>
        </w:rPr>
        <w:t xml:space="preserve"> button to upload an image if needed.</w:t>
      </w:r>
    </w:p>
    <w:p w14:paraId="0D993540" w14:textId="77777777" w:rsidR="00F31DB4" w:rsidRPr="004F1E35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1772" w:author="user" w:date="2020-06-29T14:21:00Z">
            <w:rPr/>
          </w:rPrChange>
        </w:rPr>
        <w:pPrChange w:id="1773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774" w:author="user" w:date="2020-06-29T14:21:00Z">
            <w:rPr/>
          </w:rPrChange>
        </w:rPr>
        <w:t xml:space="preserve">Select the Start date and </w:t>
      </w:r>
      <w:ins w:id="1775" w:author="user" w:date="2020-02-27T06:16:00Z">
        <w:r w:rsidR="0096552A" w:rsidRPr="004F1E35">
          <w:rPr>
            <w:rFonts w:ascii="Times New Roman" w:hAnsi="Times New Roman" w:cs="Times New Roman"/>
            <w:rPrChange w:id="1776" w:author="user" w:date="2020-06-29T14:21:00Z">
              <w:rPr/>
            </w:rPrChange>
          </w:rPr>
          <w:t>E</w:t>
        </w:r>
      </w:ins>
      <w:del w:id="1777" w:author="user" w:date="2020-02-27T06:16:00Z">
        <w:r w:rsidRPr="004F1E35" w:rsidDel="0096552A">
          <w:rPr>
            <w:rFonts w:ascii="Times New Roman" w:hAnsi="Times New Roman" w:cs="Times New Roman"/>
            <w:rPrChange w:id="1778" w:author="user" w:date="2020-06-29T14:21:00Z">
              <w:rPr/>
            </w:rPrChange>
          </w:rPr>
          <w:delText>e</w:delText>
        </w:r>
      </w:del>
      <w:r w:rsidRPr="004F1E35">
        <w:rPr>
          <w:rFonts w:ascii="Times New Roman" w:hAnsi="Times New Roman" w:cs="Times New Roman"/>
          <w:rPrChange w:id="1779" w:author="user" w:date="2020-06-29T14:21:00Z">
            <w:rPr/>
          </w:rPrChange>
        </w:rPr>
        <w:t xml:space="preserve">nd </w:t>
      </w:r>
      <w:ins w:id="1780" w:author="user" w:date="2020-02-27T06:17:00Z">
        <w:r w:rsidR="0096552A" w:rsidRPr="004F1E35">
          <w:rPr>
            <w:rFonts w:ascii="Times New Roman" w:hAnsi="Times New Roman" w:cs="Times New Roman"/>
            <w:rPrChange w:id="1781" w:author="user" w:date="2020-06-29T14:21:00Z">
              <w:rPr/>
            </w:rPrChange>
          </w:rPr>
          <w:t>D</w:t>
        </w:r>
      </w:ins>
      <w:del w:id="1782" w:author="user" w:date="2020-02-27T06:17:00Z">
        <w:r w:rsidRPr="004F1E35" w:rsidDel="0096552A">
          <w:rPr>
            <w:rFonts w:ascii="Times New Roman" w:hAnsi="Times New Roman" w:cs="Times New Roman"/>
            <w:rPrChange w:id="1783" w:author="user" w:date="2020-06-29T14:21:00Z">
              <w:rPr/>
            </w:rPrChange>
          </w:rPr>
          <w:delText>d</w:delText>
        </w:r>
      </w:del>
      <w:r w:rsidRPr="004F1E35">
        <w:rPr>
          <w:rFonts w:ascii="Times New Roman" w:hAnsi="Times New Roman" w:cs="Times New Roman"/>
          <w:rPrChange w:id="1784" w:author="user" w:date="2020-06-29T14:21:00Z">
            <w:rPr/>
          </w:rPrChange>
        </w:rPr>
        <w:t>ate</w:t>
      </w:r>
      <w:r w:rsidR="00DC1A8C" w:rsidRPr="004F1E35">
        <w:rPr>
          <w:rFonts w:ascii="Times New Roman" w:hAnsi="Times New Roman" w:cs="Times New Roman"/>
          <w:rPrChange w:id="1785" w:author="user" w:date="2020-06-29T14:21:00Z">
            <w:rPr/>
          </w:rPrChange>
        </w:rPr>
        <w:t xml:space="preserve"> and category of the event.</w:t>
      </w:r>
    </w:p>
    <w:p w14:paraId="499C9637" w14:textId="77777777" w:rsidR="00F31DB4" w:rsidRPr="004F1E35" w:rsidDel="00530EF7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del w:id="1786" w:author="user" w:date="2020-06-29T14:33:00Z"/>
          <w:rFonts w:ascii="Times New Roman" w:hAnsi="Times New Roman" w:cs="Times New Roman"/>
          <w:rPrChange w:id="1787" w:author="user" w:date="2020-06-29T14:21:00Z">
            <w:rPr>
              <w:del w:id="1788" w:author="user" w:date="2020-06-29T14:33:00Z"/>
            </w:rPr>
          </w:rPrChange>
        </w:rPr>
        <w:pPrChange w:id="1789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790" w:author="user" w:date="2020-06-29T14:21:00Z">
            <w:rPr/>
          </w:rPrChange>
        </w:rPr>
        <w:t xml:space="preserve">You can also choose to make the </w:t>
      </w:r>
      <w:r w:rsidR="00A974AC" w:rsidRPr="004F1E35">
        <w:rPr>
          <w:rFonts w:ascii="Times New Roman" w:hAnsi="Times New Roman" w:cs="Times New Roman"/>
          <w:rPrChange w:id="1791" w:author="user" w:date="2020-06-29T14:21:00Z">
            <w:rPr/>
          </w:rPrChange>
        </w:rPr>
        <w:t xml:space="preserve">event </w:t>
      </w:r>
      <w:r w:rsidRPr="004F1E35">
        <w:rPr>
          <w:rFonts w:ascii="Times New Roman" w:hAnsi="Times New Roman" w:cs="Times New Roman"/>
          <w:rPrChange w:id="1792" w:author="user" w:date="2020-06-29T14:21:00Z">
            <w:rPr/>
          </w:rPrChange>
        </w:rPr>
        <w:t xml:space="preserve">visible to a set of schools. Select the </w:t>
      </w:r>
      <w:r w:rsidRPr="004F1E35">
        <w:rPr>
          <w:rFonts w:ascii="Times New Roman" w:hAnsi="Times New Roman" w:cs="Times New Roman"/>
          <w:b/>
          <w:bCs/>
          <w:rPrChange w:id="1793" w:author="user" w:date="2020-06-29T14:21:00Z">
            <w:rPr>
              <w:b/>
              <w:bCs/>
            </w:rPr>
          </w:rPrChange>
        </w:rPr>
        <w:t>Schoo</w:t>
      </w:r>
      <w:r w:rsidR="00A974AC" w:rsidRPr="004F1E35">
        <w:rPr>
          <w:rFonts w:ascii="Times New Roman" w:hAnsi="Times New Roman" w:cs="Times New Roman"/>
          <w:b/>
          <w:bCs/>
          <w:rPrChange w:id="1794" w:author="user" w:date="2020-06-29T14:21:00Z">
            <w:rPr>
              <w:b/>
              <w:bCs/>
            </w:rPr>
          </w:rPrChange>
        </w:rPr>
        <w:t xml:space="preserve">ls and Grades, </w:t>
      </w:r>
      <w:del w:id="1795" w:author="sumathi r" w:date="2020-06-23T18:41:00Z">
        <w:r w:rsidRPr="004F1E35" w:rsidDel="001B4900">
          <w:rPr>
            <w:rFonts w:ascii="Times New Roman" w:hAnsi="Times New Roman" w:cs="Times New Roman"/>
            <w:rPrChange w:id="1796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797" w:author="user" w:date="2020-06-29T14:21:00Z">
            <w:rPr/>
          </w:rPrChange>
        </w:rPr>
        <w:t xml:space="preserve"> if you want to make </w:t>
      </w:r>
      <w:ins w:id="1798" w:author="user" w:date="2020-02-27T06:17:00Z">
        <w:r w:rsidR="0096552A" w:rsidRPr="004F1E35">
          <w:rPr>
            <w:rFonts w:ascii="Times New Roman" w:hAnsi="Times New Roman" w:cs="Times New Roman"/>
            <w:rPrChange w:id="1799" w:author="user" w:date="2020-06-29T14:21:00Z">
              <w:rPr/>
            </w:rPrChange>
          </w:rPr>
          <w:t>an</w:t>
        </w:r>
      </w:ins>
      <w:del w:id="1800" w:author="user" w:date="2020-02-27T06:17:00Z">
        <w:r w:rsidRPr="004F1E35" w:rsidDel="0096552A">
          <w:rPr>
            <w:rFonts w:ascii="Times New Roman" w:hAnsi="Times New Roman" w:cs="Times New Roman"/>
            <w:rPrChange w:id="1801" w:author="user" w:date="2020-06-29T14:21:00Z">
              <w:rPr/>
            </w:rPrChange>
          </w:rPr>
          <w:delText>the</w:delText>
        </w:r>
      </w:del>
      <w:r w:rsidRPr="004F1E35">
        <w:rPr>
          <w:rFonts w:ascii="Times New Roman" w:hAnsi="Times New Roman" w:cs="Times New Roman"/>
          <w:rPrChange w:id="1802" w:author="user" w:date="2020-06-29T14:21:00Z">
            <w:rPr/>
          </w:rPrChange>
        </w:rPr>
        <w:t xml:space="preserve"> </w:t>
      </w:r>
      <w:r w:rsidR="00A974AC" w:rsidRPr="004F1E35">
        <w:rPr>
          <w:rFonts w:ascii="Times New Roman" w:hAnsi="Times New Roman" w:cs="Times New Roman"/>
          <w:rPrChange w:id="1803" w:author="user" w:date="2020-06-29T14:21:00Z">
            <w:rPr/>
          </w:rPrChange>
        </w:rPr>
        <w:t xml:space="preserve">event </w:t>
      </w:r>
      <w:r w:rsidRPr="004F1E35">
        <w:rPr>
          <w:rFonts w:ascii="Times New Roman" w:hAnsi="Times New Roman" w:cs="Times New Roman"/>
          <w:rPrChange w:id="1804" w:author="user" w:date="2020-06-29T14:21:00Z">
            <w:rPr/>
          </w:rPrChange>
        </w:rPr>
        <w:t xml:space="preserve">visible to a </w:t>
      </w:r>
      <w:proofErr w:type="gramStart"/>
      <w:r w:rsidRPr="004F1E35">
        <w:rPr>
          <w:rFonts w:ascii="Times New Roman" w:hAnsi="Times New Roman" w:cs="Times New Roman"/>
          <w:rPrChange w:id="1805" w:author="user" w:date="2020-06-29T14:21:00Z">
            <w:rPr/>
          </w:rPrChange>
        </w:rPr>
        <w:t>particular school</w:t>
      </w:r>
      <w:proofErr w:type="gramEnd"/>
      <w:r w:rsidRPr="004F1E35">
        <w:rPr>
          <w:rFonts w:ascii="Times New Roman" w:hAnsi="Times New Roman" w:cs="Times New Roman"/>
          <w:rPrChange w:id="1806" w:author="user" w:date="2020-06-29T14:21:00Z">
            <w:rPr/>
          </w:rPrChange>
        </w:rPr>
        <w:t xml:space="preserve"> or a group of schools or set of students as per their grades.</w:t>
      </w:r>
    </w:p>
    <w:p w14:paraId="173B9E24" w14:textId="77777777" w:rsidR="00F31DB4" w:rsidRPr="00530EF7" w:rsidDel="0096552A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del w:id="1807" w:author="user" w:date="2020-02-27T06:17:00Z"/>
          <w:rFonts w:ascii="Times New Roman" w:hAnsi="Times New Roman" w:cs="Times New Roman"/>
          <w:rPrChange w:id="1808" w:author="user" w:date="2020-06-29T14:33:00Z">
            <w:rPr>
              <w:del w:id="1809" w:author="user" w:date="2020-02-27T06:17:00Z"/>
            </w:rPr>
          </w:rPrChange>
        </w:rPr>
        <w:pPrChange w:id="1810" w:author="user" w:date="2020-06-29T14:21:00Z">
          <w:pPr>
            <w:spacing w:after="160" w:line="259" w:lineRule="auto"/>
          </w:pPr>
        </w:pPrChange>
      </w:pPr>
    </w:p>
    <w:p w14:paraId="652E7C9B" w14:textId="77777777" w:rsidR="00F31DB4" w:rsidRPr="004F1E35" w:rsidRDefault="00F31DB4">
      <w:pPr>
        <w:pStyle w:val="ListParagraph"/>
        <w:numPr>
          <w:ilvl w:val="0"/>
          <w:numId w:val="23"/>
        </w:numPr>
        <w:spacing w:after="160" w:line="240" w:lineRule="auto"/>
        <w:jc w:val="both"/>
        <w:pPrChange w:id="1811" w:author="user" w:date="2020-06-29T14:33:00Z">
          <w:pPr/>
        </w:pPrChange>
      </w:pPr>
    </w:p>
    <w:p w14:paraId="436F229F" w14:textId="77777777" w:rsidR="00515A0F" w:rsidRPr="004F1E35" w:rsidRDefault="00515A0F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1812" w:author="user" w:date="2020-06-29T14:21:00Z">
            <w:rPr>
              <w:i/>
              <w:sz w:val="24"/>
              <w:szCs w:val="24"/>
            </w:rPr>
          </w:rPrChange>
        </w:rPr>
        <w:pPrChange w:id="1813" w:author="user" w:date="2020-06-29T14:21:00Z">
          <w:pPr>
            <w:pStyle w:val="Heading2"/>
          </w:pPr>
        </w:pPrChange>
      </w:pPr>
      <w:bookmarkStart w:id="1814" w:name="_Toc44335599"/>
      <w:r w:rsidRPr="004F1E35">
        <w:rPr>
          <w:rFonts w:ascii="Times New Roman" w:hAnsi="Times New Roman" w:cs="Times New Roman"/>
          <w:i/>
          <w:sz w:val="24"/>
          <w:szCs w:val="24"/>
          <w:rPrChange w:id="1815" w:author="user" w:date="2020-06-29T14:21:00Z">
            <w:rPr>
              <w:i/>
              <w:sz w:val="24"/>
              <w:szCs w:val="24"/>
            </w:rPr>
          </w:rPrChange>
        </w:rPr>
        <w:t>To edit event’s details:</w:t>
      </w:r>
      <w:bookmarkEnd w:id="1814"/>
      <w:r w:rsidRPr="004F1E35">
        <w:rPr>
          <w:rFonts w:ascii="Times New Roman" w:hAnsi="Times New Roman" w:cs="Times New Roman"/>
          <w:i/>
          <w:sz w:val="24"/>
          <w:szCs w:val="24"/>
          <w:rPrChange w:id="1816" w:author="user" w:date="2020-06-29T14:21:00Z">
            <w:rPr>
              <w:i/>
              <w:sz w:val="24"/>
              <w:szCs w:val="24"/>
            </w:rPr>
          </w:rPrChange>
        </w:rPr>
        <w:t xml:space="preserve"> </w:t>
      </w:r>
    </w:p>
    <w:p w14:paraId="198FFF36" w14:textId="77777777" w:rsidR="00515A0F" w:rsidRPr="004F1E35" w:rsidRDefault="00515A0F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1817" w:author="user" w:date="2020-06-29T14:21:00Z">
            <w:rPr/>
          </w:rPrChange>
        </w:rPr>
        <w:pPrChange w:id="1818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819" w:author="user" w:date="2020-06-29T14:21:00Z">
            <w:rPr/>
          </w:rPrChange>
        </w:rPr>
        <w:t>Click the ellipsis icon as shown in the screen below.</w:t>
      </w:r>
    </w:p>
    <w:p w14:paraId="443E7F1A" w14:textId="77777777" w:rsidR="00515A0F" w:rsidRPr="004F1E35" w:rsidRDefault="00515A0F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1820" w:author="user" w:date="2020-06-29T14:21:00Z">
            <w:rPr/>
          </w:rPrChange>
        </w:rPr>
        <w:pPrChange w:id="1821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82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823" w:author="user" w:date="2020-06-29T14:21:00Z">
            <w:rPr>
              <w:b/>
              <w:bCs/>
            </w:rPr>
          </w:rPrChange>
        </w:rPr>
        <w:t>Edit Event</w:t>
      </w:r>
      <w:r w:rsidRPr="004F1E35">
        <w:rPr>
          <w:rFonts w:ascii="Times New Roman" w:hAnsi="Times New Roman" w:cs="Times New Roman"/>
          <w:rPrChange w:id="1824" w:author="user" w:date="2020-06-29T14:21:00Z">
            <w:rPr/>
          </w:rPrChange>
        </w:rPr>
        <w:t xml:space="preserve"> button.</w:t>
      </w:r>
    </w:p>
    <w:p w14:paraId="2C9EE309" w14:textId="332D7E70" w:rsidR="00515A0F" w:rsidRPr="004F1E35" w:rsidRDefault="00FE264D">
      <w:pPr>
        <w:spacing w:after="160" w:line="240" w:lineRule="auto"/>
        <w:jc w:val="both"/>
        <w:rPr>
          <w:rFonts w:ascii="Times New Roman" w:hAnsi="Times New Roman" w:cs="Times New Roman"/>
          <w:rPrChange w:id="1825" w:author="user" w:date="2020-06-29T14:21:00Z">
            <w:rPr/>
          </w:rPrChange>
        </w:rPr>
        <w:pPrChange w:id="1826" w:author="user" w:date="2020-06-29T14:21:00Z">
          <w:pPr>
            <w:spacing w:after="160" w:line="259" w:lineRule="auto"/>
          </w:pPr>
        </w:pPrChange>
      </w:pPr>
      <w:r>
        <w:rPr>
          <w:rFonts w:ascii="Times New Roman" w:hAnsi="Times New Roman" w:cs="Times New Roman"/>
          <w:noProof/>
          <w:rPrChange w:id="1827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21513857">
          <v:rect id="_x0000_s1074" style="position:absolute;left:0;text-align:left;margin-left:318.75pt;margin-top:94.5pt;width:57.75pt;height:38.25pt;z-index:2517114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del w:id="1828" w:author="sumathi r" w:date="2020-06-23T18:42:00Z">
        <w:r w:rsidR="00515A0F" w:rsidRPr="004F1E35" w:rsidDel="001B4900">
          <w:rPr>
            <w:rFonts w:ascii="Times New Roman" w:hAnsi="Times New Roman" w:cs="Times New Roman"/>
            <w:noProof/>
            <w:rPrChange w:id="1829" w:author="user" w:date="2020-06-29T14:21:00Z">
              <w:rPr>
                <w:noProof/>
              </w:rPr>
            </w:rPrChange>
          </w:rPr>
          <w:drawing>
            <wp:inline distT="0" distB="0" distL="0" distR="0" wp14:anchorId="43EB35D3" wp14:editId="3BD4E71B">
              <wp:extent cx="5943600" cy="4577762"/>
              <wp:effectExtent l="19050" t="19050" r="0" b="0"/>
              <wp:docPr id="65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577762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1830" w:author="sumathi r" w:date="2020-06-23T18:42:00Z">
        <w:r w:rsidR="001B4900" w:rsidRPr="004F1E35">
          <w:rPr>
            <w:rFonts w:ascii="Times New Roman" w:hAnsi="Times New Roman" w:cs="Times New Roman"/>
            <w:noProof/>
            <w:rPrChange w:id="1831" w:author="user" w:date="2020-06-29T14:21:00Z">
              <w:rPr>
                <w:noProof/>
              </w:rPr>
            </w:rPrChange>
          </w:rPr>
          <w:drawing>
            <wp:inline distT="0" distB="0" distL="0" distR="0" wp14:anchorId="73586FB8" wp14:editId="12AB9569">
              <wp:extent cx="5943600" cy="5000625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000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6789AE5" w14:textId="77777777" w:rsidR="000D1AE3" w:rsidRPr="004F1E35" w:rsidRDefault="000D1AE3">
      <w:pPr>
        <w:spacing w:after="160" w:line="240" w:lineRule="auto"/>
        <w:jc w:val="both"/>
        <w:rPr>
          <w:rFonts w:ascii="Times New Roman" w:hAnsi="Times New Roman" w:cs="Times New Roman"/>
          <w:rPrChange w:id="1832" w:author="user" w:date="2020-06-29T14:21:00Z">
            <w:rPr/>
          </w:rPrChange>
        </w:rPr>
        <w:pPrChange w:id="1833" w:author="user" w:date="2020-06-29T14:21:00Z">
          <w:pPr>
            <w:spacing w:after="160" w:line="259" w:lineRule="auto"/>
          </w:pPr>
        </w:pPrChange>
      </w:pPr>
    </w:p>
    <w:p w14:paraId="3BDB4019" w14:textId="77777777" w:rsidR="000D1AE3" w:rsidRPr="004F1E35" w:rsidRDefault="000D1AE3">
      <w:pPr>
        <w:pStyle w:val="ListParagraph"/>
        <w:numPr>
          <w:ilvl w:val="0"/>
          <w:numId w:val="26"/>
        </w:numPr>
        <w:spacing w:after="160" w:line="240" w:lineRule="auto"/>
        <w:jc w:val="both"/>
        <w:rPr>
          <w:rFonts w:ascii="Times New Roman" w:hAnsi="Times New Roman" w:cs="Times New Roman"/>
          <w:rPrChange w:id="1834" w:author="user" w:date="2020-06-29T14:21:00Z">
            <w:rPr/>
          </w:rPrChange>
        </w:rPr>
        <w:pPrChange w:id="1835" w:author="user" w:date="2020-06-29T14:21:00Z">
          <w:pPr>
            <w:pStyle w:val="ListParagraph"/>
            <w:numPr>
              <w:numId w:val="2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836" w:author="user" w:date="2020-06-29T14:21:00Z">
            <w:rPr/>
          </w:rPrChange>
        </w:rPr>
        <w:t xml:space="preserve">The Edit Event </w:t>
      </w:r>
      <w:del w:id="1837" w:author="user" w:date="2020-02-27T06:17:00Z">
        <w:r w:rsidRPr="004F1E35" w:rsidDel="0096552A">
          <w:rPr>
            <w:rFonts w:ascii="Times New Roman" w:hAnsi="Times New Roman" w:cs="Times New Roman"/>
            <w:rPrChange w:id="1838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839" w:author="user" w:date="2020-06-29T14:21:00Z">
            <w:rPr/>
          </w:rPrChange>
        </w:rPr>
        <w:t>window is displayed.</w:t>
      </w:r>
    </w:p>
    <w:p w14:paraId="6536D10D" w14:textId="67352E1E" w:rsidR="000D1AE3" w:rsidRPr="004F1E35" w:rsidRDefault="000D1AE3">
      <w:pPr>
        <w:spacing w:after="160" w:line="240" w:lineRule="auto"/>
        <w:jc w:val="both"/>
        <w:rPr>
          <w:rFonts w:ascii="Times New Roman" w:hAnsi="Times New Roman" w:cs="Times New Roman"/>
          <w:rPrChange w:id="1840" w:author="user" w:date="2020-06-29T14:21:00Z">
            <w:rPr/>
          </w:rPrChange>
        </w:rPr>
        <w:pPrChange w:id="1841" w:author="user" w:date="2020-06-29T14:21:00Z">
          <w:pPr>
            <w:spacing w:after="160" w:line="259" w:lineRule="auto"/>
          </w:pPr>
        </w:pPrChange>
      </w:pPr>
      <w:del w:id="1842" w:author="sumathi r" w:date="2020-06-23T18:45:00Z">
        <w:r w:rsidRPr="004F1E35" w:rsidDel="001B4900">
          <w:rPr>
            <w:rFonts w:ascii="Times New Roman" w:hAnsi="Times New Roman" w:cs="Times New Roman"/>
            <w:noProof/>
            <w:rPrChange w:id="1843" w:author="user" w:date="2020-06-29T14:21:00Z">
              <w:rPr>
                <w:noProof/>
              </w:rPr>
            </w:rPrChange>
          </w:rPr>
          <w:lastRenderedPageBreak/>
          <w:drawing>
            <wp:inline distT="0" distB="0" distL="0" distR="0" wp14:anchorId="19D65D96" wp14:editId="319FC7E9">
              <wp:extent cx="5934075" cy="3067050"/>
              <wp:effectExtent l="19050" t="19050" r="9525" b="0"/>
              <wp:docPr id="72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3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06705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1844" w:author="sumathi r" w:date="2020-06-23T18:45:00Z">
        <w:r w:rsidR="001B4900" w:rsidRPr="004F1E35">
          <w:rPr>
            <w:rFonts w:ascii="Times New Roman" w:hAnsi="Times New Roman" w:cs="Times New Roman"/>
            <w:noProof/>
            <w:rPrChange w:id="1845" w:author="user" w:date="2020-06-29T14:21:00Z">
              <w:rPr>
                <w:noProof/>
              </w:rPr>
            </w:rPrChange>
          </w:rPr>
          <w:drawing>
            <wp:inline distT="0" distB="0" distL="0" distR="0" wp14:anchorId="7E372729" wp14:editId="58D6997A">
              <wp:extent cx="5943600" cy="2889250"/>
              <wp:effectExtent l="0" t="0" r="0" b="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2FED4FD" w14:textId="77777777" w:rsidR="00307F1F" w:rsidRPr="004F1E35" w:rsidRDefault="00307F1F">
      <w:pPr>
        <w:spacing w:after="160" w:line="240" w:lineRule="auto"/>
        <w:jc w:val="both"/>
        <w:rPr>
          <w:rFonts w:ascii="Times New Roman" w:hAnsi="Times New Roman" w:cs="Times New Roman"/>
          <w:rPrChange w:id="1846" w:author="user" w:date="2020-06-29T14:21:00Z">
            <w:rPr/>
          </w:rPrChange>
        </w:rPr>
        <w:pPrChange w:id="1847" w:author="user" w:date="2020-06-29T14:21:00Z">
          <w:pPr>
            <w:spacing w:after="160" w:line="259" w:lineRule="auto"/>
          </w:pPr>
        </w:pPrChange>
      </w:pPr>
    </w:p>
    <w:p w14:paraId="053DABA8" w14:textId="77777777" w:rsidR="00307F1F" w:rsidRPr="004F1E35" w:rsidRDefault="00307F1F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rFonts w:ascii="Times New Roman" w:hAnsi="Times New Roman" w:cs="Times New Roman"/>
          <w:rPrChange w:id="1848" w:author="user" w:date="2020-06-29T14:21:00Z">
            <w:rPr/>
          </w:rPrChange>
        </w:rPr>
        <w:pPrChange w:id="1849" w:author="user" w:date="2020-06-29T14:21:00Z">
          <w:pPr>
            <w:pStyle w:val="ListParagraph"/>
            <w:numPr>
              <w:numId w:val="2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850" w:author="user" w:date="2020-06-29T14:21:00Z">
            <w:rPr/>
          </w:rPrChange>
        </w:rPr>
        <w:t xml:space="preserve">In this window, you can edit the </w:t>
      </w:r>
      <w:r w:rsidR="00BE0A63" w:rsidRPr="004F1E35">
        <w:rPr>
          <w:rFonts w:ascii="Times New Roman" w:hAnsi="Times New Roman" w:cs="Times New Roman"/>
          <w:rPrChange w:id="1851" w:author="user" w:date="2020-06-29T14:21:00Z">
            <w:rPr/>
          </w:rPrChange>
        </w:rPr>
        <w:t>Even</w:t>
      </w:r>
      <w:r w:rsidRPr="004F1E35">
        <w:rPr>
          <w:rFonts w:ascii="Times New Roman" w:hAnsi="Times New Roman" w:cs="Times New Roman"/>
          <w:rPrChange w:id="1852" w:author="user" w:date="2020-06-29T14:21:00Z">
            <w:rPr/>
          </w:rPrChange>
        </w:rPr>
        <w:t>t’s information.</w:t>
      </w:r>
    </w:p>
    <w:p w14:paraId="29EEF2EC" w14:textId="77777777" w:rsidR="00307F1F" w:rsidRPr="004F1E35" w:rsidRDefault="00307F1F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rFonts w:ascii="Times New Roman" w:hAnsi="Times New Roman" w:cs="Times New Roman"/>
          <w:rPrChange w:id="1853" w:author="user" w:date="2020-06-29T14:21:00Z">
            <w:rPr/>
          </w:rPrChange>
        </w:rPr>
        <w:pPrChange w:id="1854" w:author="user" w:date="2020-06-29T14:21:00Z">
          <w:pPr>
            <w:pStyle w:val="ListParagraph"/>
            <w:numPr>
              <w:numId w:val="2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855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856" w:author="user" w:date="2020-06-29T14:21:00Z">
            <w:rPr>
              <w:b/>
              <w:bCs/>
            </w:rPr>
          </w:rPrChange>
        </w:rPr>
        <w:t>Submit</w:t>
      </w:r>
      <w:r w:rsidRPr="004F1E35">
        <w:rPr>
          <w:rFonts w:ascii="Times New Roman" w:hAnsi="Times New Roman" w:cs="Times New Roman"/>
          <w:rPrChange w:id="1857" w:author="user" w:date="2020-06-29T14:21:00Z">
            <w:rPr/>
          </w:rPrChange>
        </w:rPr>
        <w:t xml:space="preserve"> button to save your changes.</w:t>
      </w:r>
    </w:p>
    <w:p w14:paraId="4EEA1C9E" w14:textId="77777777" w:rsidR="00161995" w:rsidRPr="004F1E35" w:rsidDel="00530EF7" w:rsidRDefault="00161995">
      <w:pPr>
        <w:spacing w:line="240" w:lineRule="auto"/>
        <w:jc w:val="both"/>
        <w:rPr>
          <w:del w:id="1858" w:author="user" w:date="2020-06-29T14:33:00Z"/>
          <w:rFonts w:ascii="Times New Roman" w:hAnsi="Times New Roman" w:cs="Times New Roman"/>
          <w:rPrChange w:id="1859" w:author="user" w:date="2020-06-29T14:21:00Z">
            <w:rPr>
              <w:del w:id="1860" w:author="user" w:date="2020-06-29T14:33:00Z"/>
            </w:rPr>
          </w:rPrChange>
        </w:rPr>
        <w:pPrChange w:id="1861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862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1863" w:author="user" w:date="2020-06-29T14:21:00Z">
            <w:rPr/>
          </w:rPrChange>
        </w:rPr>
        <w:t xml:space="preserve"> The </w:t>
      </w:r>
      <w:ins w:id="1864" w:author="user" w:date="2020-02-27T06:17:00Z">
        <w:r w:rsidR="0096552A" w:rsidRPr="004F1E35">
          <w:rPr>
            <w:rFonts w:ascii="Times New Roman" w:hAnsi="Times New Roman" w:cs="Times New Roman"/>
            <w:rPrChange w:id="1865" w:author="user" w:date="2020-06-29T14:21:00Z">
              <w:rPr/>
            </w:rPrChange>
          </w:rPr>
          <w:t>s</w:t>
        </w:r>
      </w:ins>
      <w:del w:id="1866" w:author="user" w:date="2020-02-27T06:17:00Z">
        <w:r w:rsidRPr="004F1E35" w:rsidDel="0096552A">
          <w:rPr>
            <w:rFonts w:ascii="Times New Roman" w:hAnsi="Times New Roman" w:cs="Times New Roman"/>
            <w:rPrChange w:id="1867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868" w:author="user" w:date="2020-06-29T14:21:00Z">
            <w:rPr/>
          </w:rPrChange>
        </w:rPr>
        <w:t xml:space="preserve">tudents and </w:t>
      </w:r>
      <w:ins w:id="1869" w:author="user" w:date="2020-02-27T06:17:00Z">
        <w:r w:rsidR="0096552A" w:rsidRPr="004F1E35">
          <w:rPr>
            <w:rFonts w:ascii="Times New Roman" w:hAnsi="Times New Roman" w:cs="Times New Roman"/>
            <w:rPrChange w:id="1870" w:author="user" w:date="2020-06-29T14:21:00Z">
              <w:rPr/>
            </w:rPrChange>
          </w:rPr>
          <w:t>the s</w:t>
        </w:r>
      </w:ins>
      <w:del w:id="1871" w:author="user" w:date="2020-02-27T06:17:00Z">
        <w:r w:rsidRPr="004F1E35" w:rsidDel="0096552A">
          <w:rPr>
            <w:rFonts w:ascii="Times New Roman" w:hAnsi="Times New Roman" w:cs="Times New Roman"/>
            <w:rPrChange w:id="1872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873" w:author="user" w:date="2020-06-29T14:21:00Z">
            <w:rPr/>
          </w:rPrChange>
        </w:rPr>
        <w:t>chools associated with that event will receive a notification and a message from the administrator informing them of the creat</w:t>
      </w:r>
      <w:ins w:id="1874" w:author="user" w:date="2020-02-27T06:17:00Z">
        <w:r w:rsidR="0096552A" w:rsidRPr="004F1E35">
          <w:rPr>
            <w:rFonts w:ascii="Times New Roman" w:hAnsi="Times New Roman" w:cs="Times New Roman"/>
            <w:rPrChange w:id="1875" w:author="user" w:date="2020-06-29T14:21:00Z">
              <w:rPr/>
            </w:rPrChange>
          </w:rPr>
          <w:t>ion</w:t>
        </w:r>
      </w:ins>
      <w:del w:id="1876" w:author="user" w:date="2020-02-27T06:17:00Z">
        <w:r w:rsidRPr="004F1E35" w:rsidDel="0096552A">
          <w:rPr>
            <w:rFonts w:ascii="Times New Roman" w:hAnsi="Times New Roman" w:cs="Times New Roman"/>
            <w:rPrChange w:id="1877" w:author="user" w:date="2020-06-29T14:21:00Z">
              <w:rPr/>
            </w:rPrChange>
          </w:rPr>
          <w:delText>e</w:delText>
        </w:r>
      </w:del>
      <w:r w:rsidRPr="004F1E35">
        <w:rPr>
          <w:rFonts w:ascii="Times New Roman" w:hAnsi="Times New Roman" w:cs="Times New Roman"/>
          <w:rPrChange w:id="1878" w:author="user" w:date="2020-06-29T14:21:00Z">
            <w:rPr/>
          </w:rPrChange>
        </w:rPr>
        <w:t xml:space="preserve"> </w:t>
      </w:r>
      <w:ins w:id="1879" w:author="user" w:date="2020-02-27T06:17:00Z">
        <w:r w:rsidR="0096552A" w:rsidRPr="004F1E35">
          <w:rPr>
            <w:rFonts w:ascii="Times New Roman" w:hAnsi="Times New Roman" w:cs="Times New Roman"/>
            <w:rPrChange w:id="1880" w:author="user" w:date="2020-06-29T14:21:00Z">
              <w:rPr/>
            </w:rPrChange>
          </w:rPr>
          <w:t>or an</w:t>
        </w:r>
      </w:ins>
      <w:del w:id="1881" w:author="user" w:date="2020-02-27T06:17:00Z">
        <w:r w:rsidRPr="004F1E35" w:rsidDel="0096552A">
          <w:rPr>
            <w:rFonts w:ascii="Times New Roman" w:hAnsi="Times New Roman" w:cs="Times New Roman"/>
            <w:rPrChange w:id="1882" w:author="user" w:date="2020-06-29T14:21:00Z">
              <w:rPr/>
            </w:rPrChange>
          </w:rPr>
          <w:delText>and</w:delText>
        </w:r>
      </w:del>
      <w:r w:rsidRPr="004F1E35">
        <w:rPr>
          <w:rFonts w:ascii="Times New Roman" w:hAnsi="Times New Roman" w:cs="Times New Roman"/>
          <w:rPrChange w:id="1883" w:author="user" w:date="2020-06-29T14:21:00Z">
            <w:rPr/>
          </w:rPrChange>
        </w:rPr>
        <w:t xml:space="preserve"> edit </w:t>
      </w:r>
      <w:ins w:id="1884" w:author="user" w:date="2020-02-27T06:17:00Z">
        <w:r w:rsidR="0096552A" w:rsidRPr="004F1E35">
          <w:rPr>
            <w:rFonts w:ascii="Times New Roman" w:hAnsi="Times New Roman" w:cs="Times New Roman"/>
            <w:rPrChange w:id="1885" w:author="user" w:date="2020-06-29T14:21:00Z">
              <w:rPr/>
            </w:rPrChange>
          </w:rPr>
          <w:t>to</w:t>
        </w:r>
      </w:ins>
      <w:del w:id="1886" w:author="user" w:date="2020-02-27T06:17:00Z">
        <w:r w:rsidRPr="004F1E35" w:rsidDel="0096552A">
          <w:rPr>
            <w:rFonts w:ascii="Times New Roman" w:hAnsi="Times New Roman" w:cs="Times New Roman"/>
            <w:rPrChange w:id="1887" w:author="user" w:date="2020-06-29T14:21:00Z">
              <w:rPr/>
            </w:rPrChange>
          </w:rPr>
          <w:delText>of</w:delText>
        </w:r>
      </w:del>
      <w:r w:rsidRPr="004F1E35">
        <w:rPr>
          <w:rFonts w:ascii="Times New Roman" w:hAnsi="Times New Roman" w:cs="Times New Roman"/>
          <w:rPrChange w:id="1888" w:author="user" w:date="2020-06-29T14:21:00Z">
            <w:rPr/>
          </w:rPrChange>
        </w:rPr>
        <w:t xml:space="preserve"> the event. </w:t>
      </w:r>
    </w:p>
    <w:p w14:paraId="0658C2A4" w14:textId="77777777" w:rsidR="00161995" w:rsidRPr="004F1E35" w:rsidRDefault="00161995">
      <w:pPr>
        <w:spacing w:line="240" w:lineRule="auto"/>
        <w:jc w:val="both"/>
        <w:rPr>
          <w:rFonts w:ascii="Times New Roman" w:hAnsi="Times New Roman" w:cs="Times New Roman"/>
          <w:rPrChange w:id="1889" w:author="user" w:date="2020-06-29T14:21:00Z">
            <w:rPr/>
          </w:rPrChange>
        </w:rPr>
        <w:pPrChange w:id="1890" w:author="user" w:date="2020-06-29T14:33:00Z">
          <w:pPr>
            <w:spacing w:after="160" w:line="259" w:lineRule="auto"/>
          </w:pPr>
        </w:pPrChange>
      </w:pPr>
    </w:p>
    <w:p w14:paraId="162FB24C" w14:textId="77777777" w:rsidR="00C32351" w:rsidRPr="004F1E35" w:rsidRDefault="005E0B0E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1891" w:author="user" w:date="2020-06-29T14:21:00Z">
            <w:rPr>
              <w:i/>
              <w:sz w:val="24"/>
              <w:szCs w:val="24"/>
            </w:rPr>
          </w:rPrChange>
        </w:rPr>
        <w:pPrChange w:id="1892" w:author="user" w:date="2020-06-29T14:21:00Z">
          <w:pPr>
            <w:pStyle w:val="Heading2"/>
          </w:pPr>
        </w:pPrChange>
      </w:pPr>
      <w:bookmarkStart w:id="1893" w:name="_Toc44335600"/>
      <w:r w:rsidRPr="004F1E35">
        <w:rPr>
          <w:rFonts w:ascii="Times New Roman" w:hAnsi="Times New Roman" w:cs="Times New Roman"/>
          <w:i/>
          <w:sz w:val="24"/>
          <w:szCs w:val="24"/>
          <w:rPrChange w:id="1894" w:author="user" w:date="2020-06-29T14:21:00Z">
            <w:rPr>
              <w:i/>
              <w:sz w:val="24"/>
              <w:szCs w:val="24"/>
            </w:rPr>
          </w:rPrChange>
        </w:rPr>
        <w:t xml:space="preserve">To </w:t>
      </w:r>
      <w:r w:rsidR="00083BF5" w:rsidRPr="004F1E35">
        <w:rPr>
          <w:rFonts w:ascii="Times New Roman" w:hAnsi="Times New Roman" w:cs="Times New Roman"/>
          <w:i/>
          <w:sz w:val="24"/>
          <w:szCs w:val="24"/>
          <w:rPrChange w:id="1895" w:author="user" w:date="2020-06-29T14:21:00Z">
            <w:rPr>
              <w:i/>
              <w:sz w:val="24"/>
              <w:szCs w:val="24"/>
            </w:rPr>
          </w:rPrChange>
        </w:rPr>
        <w:t>delete</w:t>
      </w:r>
      <w:r w:rsidRPr="004F1E35">
        <w:rPr>
          <w:rFonts w:ascii="Times New Roman" w:hAnsi="Times New Roman" w:cs="Times New Roman"/>
          <w:i/>
          <w:sz w:val="24"/>
          <w:szCs w:val="24"/>
          <w:rPrChange w:id="1896" w:author="user" w:date="2020-06-29T14:21:00Z">
            <w:rPr>
              <w:i/>
              <w:sz w:val="24"/>
              <w:szCs w:val="24"/>
            </w:rPr>
          </w:rPrChange>
        </w:rPr>
        <w:t xml:space="preserve"> event:</w:t>
      </w:r>
      <w:bookmarkEnd w:id="1893"/>
    </w:p>
    <w:p w14:paraId="3ED7C13C" w14:textId="77777777" w:rsidR="00C32351" w:rsidRPr="004F1E35" w:rsidRDefault="00C32351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1897" w:author="user" w:date="2020-06-29T14:21:00Z">
            <w:rPr/>
          </w:rPrChange>
        </w:rPr>
        <w:pPrChange w:id="1898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899" w:author="user" w:date="2020-06-29T14:21:00Z">
            <w:rPr/>
          </w:rPrChange>
        </w:rPr>
        <w:t>Click the ellipsis icon as shown in the screen below.</w:t>
      </w:r>
    </w:p>
    <w:p w14:paraId="761CFA67" w14:textId="77777777" w:rsidR="00C32351" w:rsidRPr="004F1E35" w:rsidRDefault="00C32351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1900" w:author="user" w:date="2020-06-29T14:21:00Z">
            <w:rPr/>
          </w:rPrChange>
        </w:rPr>
        <w:pPrChange w:id="1901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90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903" w:author="user" w:date="2020-06-29T14:21:00Z">
            <w:rPr>
              <w:b/>
              <w:bCs/>
            </w:rPr>
          </w:rPrChange>
        </w:rPr>
        <w:t>Delete Event</w:t>
      </w:r>
      <w:r w:rsidRPr="004F1E35">
        <w:rPr>
          <w:rFonts w:ascii="Times New Roman" w:hAnsi="Times New Roman" w:cs="Times New Roman"/>
          <w:rPrChange w:id="1904" w:author="user" w:date="2020-06-29T14:21:00Z">
            <w:rPr/>
          </w:rPrChange>
        </w:rPr>
        <w:t xml:space="preserve"> button.</w:t>
      </w:r>
    </w:p>
    <w:p w14:paraId="50BF38EE" w14:textId="77777777" w:rsidR="00C32351" w:rsidRPr="004F1E35" w:rsidRDefault="00C32351">
      <w:pPr>
        <w:spacing w:line="240" w:lineRule="auto"/>
        <w:jc w:val="both"/>
        <w:rPr>
          <w:rFonts w:ascii="Times New Roman" w:hAnsi="Times New Roman" w:cs="Times New Roman"/>
          <w:rPrChange w:id="1905" w:author="user" w:date="2020-06-29T14:21:00Z">
            <w:rPr/>
          </w:rPrChange>
        </w:rPr>
        <w:pPrChange w:id="1906" w:author="user" w:date="2020-06-29T14:21:00Z">
          <w:pPr/>
        </w:pPrChange>
      </w:pPr>
    </w:p>
    <w:p w14:paraId="52F7D182" w14:textId="77777777" w:rsidR="005E0B0E" w:rsidRPr="004F1E35" w:rsidRDefault="005E0B0E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1907" w:author="user" w:date="2020-06-29T14:21:00Z">
            <w:rPr>
              <w:i/>
              <w:sz w:val="24"/>
              <w:szCs w:val="24"/>
            </w:rPr>
          </w:rPrChange>
        </w:rPr>
        <w:pPrChange w:id="1908" w:author="user" w:date="2020-06-29T14:21:00Z">
          <w:pPr>
            <w:pStyle w:val="Heading2"/>
          </w:pPr>
        </w:pPrChange>
      </w:pPr>
      <w:r w:rsidRPr="004F1E35">
        <w:rPr>
          <w:rFonts w:ascii="Times New Roman" w:hAnsi="Times New Roman" w:cs="Times New Roman"/>
          <w:i/>
          <w:sz w:val="24"/>
          <w:szCs w:val="24"/>
          <w:rPrChange w:id="1909" w:author="user" w:date="2020-06-29T14:21:00Z">
            <w:rPr>
              <w:i/>
              <w:sz w:val="24"/>
              <w:szCs w:val="24"/>
            </w:rPr>
          </w:rPrChange>
        </w:rPr>
        <w:t xml:space="preserve"> </w:t>
      </w:r>
    </w:p>
    <w:p w14:paraId="082D5A45" w14:textId="29D01172" w:rsidR="005E0B0E" w:rsidRPr="004F1E35" w:rsidDel="00530EF7" w:rsidRDefault="00FE264D">
      <w:pPr>
        <w:spacing w:after="160" w:line="240" w:lineRule="auto"/>
        <w:jc w:val="center"/>
        <w:rPr>
          <w:del w:id="1910" w:author="user" w:date="2020-06-29T14:34:00Z"/>
          <w:rFonts w:ascii="Times New Roman" w:hAnsi="Times New Roman" w:cs="Times New Roman"/>
          <w:rPrChange w:id="1911" w:author="user" w:date="2020-06-29T14:21:00Z">
            <w:rPr>
              <w:del w:id="1912" w:author="user" w:date="2020-06-29T14:34:00Z"/>
            </w:rPr>
          </w:rPrChange>
        </w:rPr>
        <w:pPrChange w:id="1913" w:author="user" w:date="2020-06-29T14:33:00Z">
          <w:pPr>
            <w:spacing w:after="160" w:line="259" w:lineRule="auto"/>
          </w:pPr>
        </w:pPrChange>
      </w:pPr>
      <w:r>
        <w:rPr>
          <w:rFonts w:ascii="Times New Roman" w:hAnsi="Times New Roman" w:cs="Times New Roman"/>
          <w:noProof/>
          <w:rPrChange w:id="1914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1E6B9C19">
          <v:rect id="_x0000_s1075" style="position:absolute;left:0;text-align:left;margin-left:315.75pt;margin-top:78.65pt;width:57.75pt;height:25.5pt;z-index:2517125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del w:id="1915" w:author="sumathi r" w:date="2020-06-23T18:46:00Z">
        <w:r w:rsidR="00C32351" w:rsidRPr="004F1E35" w:rsidDel="00852AD3">
          <w:rPr>
            <w:rFonts w:ascii="Times New Roman" w:hAnsi="Times New Roman" w:cs="Times New Roman"/>
            <w:noProof/>
            <w:rPrChange w:id="1916" w:author="user" w:date="2020-06-29T14:21:00Z">
              <w:rPr>
                <w:noProof/>
              </w:rPr>
            </w:rPrChange>
          </w:rPr>
          <w:drawing>
            <wp:inline distT="0" distB="0" distL="0" distR="0" wp14:anchorId="21501B90" wp14:editId="1F7A16F9">
              <wp:extent cx="5943600" cy="4577762"/>
              <wp:effectExtent l="19050" t="19050" r="0" b="0"/>
              <wp:docPr id="74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4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577762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1917" w:author="sumathi r" w:date="2020-06-23T18:46:00Z">
        <w:r w:rsidR="00852AD3" w:rsidRPr="004F1E35">
          <w:rPr>
            <w:rFonts w:ascii="Times New Roman" w:hAnsi="Times New Roman" w:cs="Times New Roman"/>
            <w:noProof/>
            <w:rPrChange w:id="1918" w:author="user" w:date="2020-06-29T14:21:00Z">
              <w:rPr>
                <w:noProof/>
              </w:rPr>
            </w:rPrChange>
          </w:rPr>
          <w:drawing>
            <wp:inline distT="0" distB="0" distL="0" distR="0" wp14:anchorId="2E3A04BA" wp14:editId="4F1E347D">
              <wp:extent cx="5438775" cy="3878614"/>
              <wp:effectExtent l="0" t="0" r="0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35"/>
                      <a:srcRect t="7047" b="8191"/>
                      <a:stretch/>
                    </pic:blipFill>
                    <pic:spPr bwMode="auto">
                      <a:xfrm>
                        <a:off x="0" y="0"/>
                        <a:ext cx="5441389" cy="388047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EECCE13" w14:textId="77777777" w:rsidR="000D1AE3" w:rsidRPr="004F1E35" w:rsidDel="00530EF7" w:rsidRDefault="000D1AE3">
      <w:pPr>
        <w:spacing w:after="160" w:line="240" w:lineRule="auto"/>
        <w:jc w:val="both"/>
        <w:rPr>
          <w:del w:id="1919" w:author="user" w:date="2020-06-29T14:34:00Z"/>
          <w:rFonts w:ascii="Times New Roman" w:hAnsi="Times New Roman" w:cs="Times New Roman"/>
          <w:rPrChange w:id="1920" w:author="user" w:date="2020-06-29T14:21:00Z">
            <w:rPr>
              <w:del w:id="1921" w:author="user" w:date="2020-06-29T14:34:00Z"/>
            </w:rPr>
          </w:rPrChange>
        </w:rPr>
        <w:pPrChange w:id="1922" w:author="user" w:date="2020-06-29T14:21:00Z">
          <w:pPr>
            <w:spacing w:after="160" w:line="259" w:lineRule="auto"/>
          </w:pPr>
        </w:pPrChange>
      </w:pPr>
    </w:p>
    <w:p w14:paraId="6DAA93E7" w14:textId="77777777" w:rsidR="00515A0F" w:rsidRPr="004F1E35" w:rsidRDefault="00515A0F">
      <w:pPr>
        <w:spacing w:after="160" w:line="240" w:lineRule="auto"/>
        <w:jc w:val="center"/>
        <w:rPr>
          <w:rPrChange w:id="1923" w:author="user" w:date="2020-06-29T14:21:00Z">
            <w:rPr/>
          </w:rPrChange>
        </w:rPr>
        <w:pPrChange w:id="1924" w:author="user" w:date="2020-06-29T14:34:00Z">
          <w:pPr>
            <w:pStyle w:val="Heading2"/>
          </w:pPr>
        </w:pPrChange>
      </w:pPr>
    </w:p>
    <w:p w14:paraId="43F8FF6D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1925" w:author="user" w:date="2020-06-29T14:21:00Z">
            <w:rPr/>
          </w:rPrChange>
        </w:rPr>
        <w:pPrChange w:id="1926" w:author="user" w:date="2020-06-29T14:21:00Z">
          <w:pPr>
            <w:pStyle w:val="Heading2"/>
          </w:pPr>
        </w:pPrChange>
      </w:pPr>
      <w:bookmarkStart w:id="1927" w:name="_Toc44335601"/>
      <w:r w:rsidRPr="004F1E35">
        <w:rPr>
          <w:rFonts w:ascii="Times New Roman" w:hAnsi="Times New Roman" w:cs="Times New Roman"/>
          <w:rPrChange w:id="1928" w:author="user" w:date="2020-06-29T14:21:00Z">
            <w:rPr/>
          </w:rPrChange>
        </w:rPr>
        <w:lastRenderedPageBreak/>
        <w:t>Students:</w:t>
      </w:r>
      <w:bookmarkEnd w:id="1927"/>
    </w:p>
    <w:p w14:paraId="426BD1D6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929" w:author="user" w:date="2020-06-29T14:21:00Z">
            <w:rPr/>
          </w:rPrChange>
        </w:rPr>
        <w:pPrChange w:id="1930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931" w:author="user" w:date="2020-06-29T14:21:00Z">
            <w:rPr/>
          </w:rPrChange>
        </w:rPr>
        <w:t>All the information of</w:t>
      </w:r>
      <w:ins w:id="1932" w:author="user" w:date="2020-02-27T06:18:00Z">
        <w:r w:rsidR="0096552A" w:rsidRPr="004F1E35">
          <w:rPr>
            <w:rFonts w:ascii="Times New Roman" w:hAnsi="Times New Roman" w:cs="Times New Roman"/>
            <w:rPrChange w:id="1933" w:author="user" w:date="2020-06-29T14:21:00Z">
              <w:rPr/>
            </w:rPrChange>
          </w:rPr>
          <w:t xml:space="preserve"> the</w:t>
        </w:r>
      </w:ins>
      <w:r w:rsidRPr="004F1E35">
        <w:rPr>
          <w:rFonts w:ascii="Times New Roman" w:hAnsi="Times New Roman" w:cs="Times New Roman"/>
          <w:rPrChange w:id="1934" w:author="user" w:date="2020-06-29T14:21:00Z">
            <w:rPr/>
          </w:rPrChange>
        </w:rPr>
        <w:t xml:space="preserve"> </w:t>
      </w:r>
      <w:ins w:id="1935" w:author="user" w:date="2020-02-27T06:18:00Z">
        <w:r w:rsidR="0096552A" w:rsidRPr="004F1E35">
          <w:rPr>
            <w:rFonts w:ascii="Times New Roman" w:hAnsi="Times New Roman" w:cs="Times New Roman"/>
            <w:rPrChange w:id="1936" w:author="user" w:date="2020-06-29T14:21:00Z">
              <w:rPr/>
            </w:rPrChange>
          </w:rPr>
          <w:t>s</w:t>
        </w:r>
      </w:ins>
      <w:del w:id="1937" w:author="user" w:date="2020-02-27T06:18:00Z">
        <w:r w:rsidRPr="004F1E35" w:rsidDel="0096552A">
          <w:rPr>
            <w:rFonts w:ascii="Times New Roman" w:hAnsi="Times New Roman" w:cs="Times New Roman"/>
            <w:rPrChange w:id="1938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939" w:author="user" w:date="2020-06-29T14:21:00Z">
            <w:rPr/>
          </w:rPrChange>
        </w:rPr>
        <w:t xml:space="preserve">tudents is displayed in this screen. You can filter the information by School, Student Name &amp; Student ID. </w:t>
      </w:r>
    </w:p>
    <w:p w14:paraId="3D5DE565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940" w:author="user" w:date="2020-06-29T14:21:00Z">
            <w:rPr/>
          </w:rPrChange>
        </w:rPr>
        <w:pPrChange w:id="1941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942" w:author="user" w:date="2020-06-29T14:21:00Z">
            <w:rPr/>
          </w:rPrChange>
        </w:rPr>
        <w:t xml:space="preserve">You can also search for a </w:t>
      </w:r>
      <w:proofErr w:type="gramStart"/>
      <w:r w:rsidRPr="004F1E35">
        <w:rPr>
          <w:rFonts w:ascii="Times New Roman" w:hAnsi="Times New Roman" w:cs="Times New Roman"/>
          <w:rPrChange w:id="1943" w:author="user" w:date="2020-06-29T14:21:00Z">
            <w:rPr/>
          </w:rPrChange>
        </w:rPr>
        <w:t>particular student</w:t>
      </w:r>
      <w:proofErr w:type="gramEnd"/>
      <w:r w:rsidRPr="004F1E35">
        <w:rPr>
          <w:rFonts w:ascii="Times New Roman" w:hAnsi="Times New Roman" w:cs="Times New Roman"/>
          <w:rPrChange w:id="1944" w:author="user" w:date="2020-06-29T14:21:00Z">
            <w:rPr/>
          </w:rPrChange>
        </w:rPr>
        <w:t>.</w:t>
      </w:r>
    </w:p>
    <w:p w14:paraId="563627AF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945" w:author="user" w:date="2020-06-29T14:21:00Z">
            <w:rPr/>
          </w:rPrChange>
        </w:rPr>
        <w:pPrChange w:id="1946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1947" w:author="user" w:date="2020-06-29T14:21:00Z">
            <w:rPr>
              <w:b/>
              <w:bCs/>
            </w:rPr>
          </w:rPrChange>
        </w:rPr>
        <w:t>To search for a student</w:t>
      </w:r>
      <w:r w:rsidRPr="004F1E35">
        <w:rPr>
          <w:rFonts w:ascii="Times New Roman" w:hAnsi="Times New Roman" w:cs="Times New Roman"/>
          <w:rPrChange w:id="1948" w:author="user" w:date="2020-06-29T14:21:00Z">
            <w:rPr/>
          </w:rPrChange>
        </w:rPr>
        <w:t>:</w:t>
      </w:r>
    </w:p>
    <w:p w14:paraId="769D562A" w14:textId="77777777" w:rsidR="00E42FD4" w:rsidRPr="004F1E35" w:rsidRDefault="00E42FD4">
      <w:pPr>
        <w:pStyle w:val="ListParagraph"/>
        <w:numPr>
          <w:ilvl w:val="0"/>
          <w:numId w:val="24"/>
        </w:numPr>
        <w:spacing w:after="160" w:line="240" w:lineRule="auto"/>
        <w:jc w:val="both"/>
        <w:rPr>
          <w:rFonts w:ascii="Times New Roman" w:hAnsi="Times New Roman" w:cs="Times New Roman"/>
          <w:rPrChange w:id="1949" w:author="user" w:date="2020-06-29T14:21:00Z">
            <w:rPr/>
          </w:rPrChange>
        </w:rPr>
        <w:pPrChange w:id="1950" w:author="user" w:date="2020-06-29T14:21:00Z">
          <w:pPr>
            <w:pStyle w:val="ListParagraph"/>
            <w:numPr>
              <w:numId w:val="24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951" w:author="user" w:date="2020-06-29T14:21:00Z">
            <w:rPr/>
          </w:rPrChange>
        </w:rPr>
        <w:t xml:space="preserve">Type </w:t>
      </w:r>
      <w:del w:id="1952" w:author="user" w:date="2020-02-27T06:18:00Z">
        <w:r w:rsidRPr="004F1E35" w:rsidDel="0096552A">
          <w:rPr>
            <w:rFonts w:ascii="Times New Roman" w:hAnsi="Times New Roman" w:cs="Times New Roman"/>
            <w:rPrChange w:id="1953" w:author="user" w:date="2020-06-29T14:21:00Z">
              <w:rPr/>
            </w:rPrChange>
          </w:rPr>
          <w:delText xml:space="preserve">in </w:delText>
        </w:r>
      </w:del>
      <w:r w:rsidRPr="004F1E35">
        <w:rPr>
          <w:rFonts w:ascii="Times New Roman" w:hAnsi="Times New Roman" w:cs="Times New Roman"/>
          <w:rPrChange w:id="1954" w:author="user" w:date="2020-06-29T14:21:00Z">
            <w:rPr/>
          </w:rPrChange>
        </w:rPr>
        <w:t xml:space="preserve">the student’s name in the </w:t>
      </w:r>
      <w:r w:rsidRPr="004F1E35">
        <w:rPr>
          <w:rFonts w:ascii="Times New Roman" w:hAnsi="Times New Roman" w:cs="Times New Roman"/>
          <w:b/>
          <w:bCs/>
          <w:rPrChange w:id="1955" w:author="user" w:date="2020-06-29T14:21:00Z">
            <w:rPr>
              <w:b/>
              <w:bCs/>
            </w:rPr>
          </w:rPrChange>
        </w:rPr>
        <w:t>Search Student</w:t>
      </w:r>
      <w:r w:rsidRPr="004F1E35">
        <w:rPr>
          <w:rFonts w:ascii="Times New Roman" w:hAnsi="Times New Roman" w:cs="Times New Roman"/>
          <w:rPrChange w:id="1956" w:author="user" w:date="2020-06-29T14:21:00Z">
            <w:rPr/>
          </w:rPrChange>
        </w:rPr>
        <w:t xml:space="preserve"> text box</w:t>
      </w:r>
    </w:p>
    <w:p w14:paraId="0CFF7130" w14:textId="77777777" w:rsidR="00E42FD4" w:rsidRPr="004F1E35" w:rsidRDefault="00E42FD4">
      <w:pPr>
        <w:pStyle w:val="ListParagraph"/>
        <w:numPr>
          <w:ilvl w:val="0"/>
          <w:numId w:val="24"/>
        </w:numPr>
        <w:spacing w:after="160" w:line="240" w:lineRule="auto"/>
        <w:jc w:val="both"/>
        <w:rPr>
          <w:rFonts w:ascii="Times New Roman" w:hAnsi="Times New Roman" w:cs="Times New Roman"/>
          <w:rPrChange w:id="1957" w:author="user" w:date="2020-06-29T14:21:00Z">
            <w:rPr/>
          </w:rPrChange>
        </w:rPr>
        <w:pPrChange w:id="1958" w:author="user" w:date="2020-06-29T14:21:00Z">
          <w:pPr>
            <w:pStyle w:val="ListParagraph"/>
            <w:numPr>
              <w:numId w:val="24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1959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1960" w:author="user" w:date="2020-06-29T14:21:00Z">
            <w:rPr/>
          </w:rPrChange>
        </w:rPr>
        <w:t>Search</w:t>
      </w:r>
      <w:r w:rsidRPr="004F1E35">
        <w:rPr>
          <w:rFonts w:ascii="Times New Roman" w:hAnsi="Times New Roman" w:cs="Times New Roman"/>
          <w:rPrChange w:id="1961" w:author="user" w:date="2020-06-29T14:21:00Z">
            <w:rPr/>
          </w:rPrChange>
        </w:rPr>
        <w:t xml:space="preserve"> button. The </w:t>
      </w:r>
      <w:del w:id="1962" w:author="user" w:date="2020-02-27T06:18:00Z">
        <w:r w:rsidRPr="004F1E35" w:rsidDel="0096552A">
          <w:rPr>
            <w:rFonts w:ascii="Times New Roman" w:hAnsi="Times New Roman" w:cs="Times New Roman"/>
            <w:rPrChange w:id="1963" w:author="user" w:date="2020-06-29T14:21:00Z">
              <w:rPr/>
            </w:rPrChange>
          </w:rPr>
          <w:delText>details of the</w:delText>
        </w:r>
      </w:del>
      <w:ins w:id="1964" w:author="user" w:date="2020-02-27T06:18:00Z">
        <w:r w:rsidR="0096552A" w:rsidRPr="004F1E35">
          <w:rPr>
            <w:rFonts w:ascii="Times New Roman" w:hAnsi="Times New Roman" w:cs="Times New Roman"/>
            <w:rPrChange w:id="1965" w:author="user" w:date="2020-06-29T14:21:00Z">
              <w:rPr/>
            </w:rPrChange>
          </w:rPr>
          <w:t>result</w:t>
        </w:r>
      </w:ins>
      <w:ins w:id="1966" w:author="user" w:date="2020-02-27T06:19:00Z">
        <w:r w:rsidR="0096552A" w:rsidRPr="004F1E35">
          <w:rPr>
            <w:rFonts w:ascii="Times New Roman" w:hAnsi="Times New Roman" w:cs="Times New Roman"/>
            <w:rPrChange w:id="1967" w:author="user" w:date="2020-06-29T14:21:00Z">
              <w:rPr/>
            </w:rPrChange>
          </w:rPr>
          <w:t>s</w:t>
        </w:r>
      </w:ins>
      <w:ins w:id="1968" w:author="user" w:date="2020-02-27T06:18:00Z">
        <w:r w:rsidR="0096552A" w:rsidRPr="004F1E35">
          <w:rPr>
            <w:rFonts w:ascii="Times New Roman" w:hAnsi="Times New Roman" w:cs="Times New Roman"/>
            <w:rPrChange w:id="1969" w:author="user" w:date="2020-06-29T14:21:00Z">
              <w:rPr/>
            </w:rPrChange>
          </w:rPr>
          <w:t xml:space="preserve"> of the sea</w:t>
        </w:r>
      </w:ins>
      <w:ins w:id="1970" w:author="user" w:date="2020-02-27T06:19:00Z">
        <w:r w:rsidR="0096552A" w:rsidRPr="004F1E35">
          <w:rPr>
            <w:rFonts w:ascii="Times New Roman" w:hAnsi="Times New Roman" w:cs="Times New Roman"/>
            <w:rPrChange w:id="1971" w:author="user" w:date="2020-06-29T14:21:00Z">
              <w:rPr/>
            </w:rPrChange>
          </w:rPr>
          <w:t xml:space="preserve">rch for the </w:t>
        </w:r>
      </w:ins>
      <w:del w:id="1972" w:author="user" w:date="2020-02-27T06:18:00Z">
        <w:r w:rsidRPr="004F1E35" w:rsidDel="0096552A">
          <w:rPr>
            <w:rFonts w:ascii="Times New Roman" w:hAnsi="Times New Roman" w:cs="Times New Roman"/>
            <w:rPrChange w:id="1973" w:author="user" w:date="2020-06-29T14:21:00Z">
              <w:rPr/>
            </w:rPrChange>
          </w:rPr>
          <w:delText xml:space="preserve"> particular</w:delText>
        </w:r>
      </w:del>
      <w:del w:id="1974" w:author="user" w:date="2020-02-27T06:19:00Z">
        <w:r w:rsidRPr="004F1E35" w:rsidDel="0096552A">
          <w:rPr>
            <w:rFonts w:ascii="Times New Roman" w:hAnsi="Times New Roman" w:cs="Times New Roman"/>
            <w:rPrChange w:id="1975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1976" w:author="user" w:date="2020-06-29T14:21:00Z">
            <w:rPr/>
          </w:rPrChange>
        </w:rPr>
        <w:t>student</w:t>
      </w:r>
      <w:ins w:id="1977" w:author="user" w:date="2020-02-27T06:19:00Z">
        <w:r w:rsidR="0096552A" w:rsidRPr="004F1E35">
          <w:rPr>
            <w:rFonts w:ascii="Times New Roman" w:hAnsi="Times New Roman" w:cs="Times New Roman"/>
            <w:rPrChange w:id="1978" w:author="user" w:date="2020-06-29T14:21:00Z">
              <w:rPr/>
            </w:rPrChange>
          </w:rPr>
          <w:t xml:space="preserve"> name</w:t>
        </w:r>
      </w:ins>
      <w:r w:rsidRPr="004F1E35">
        <w:rPr>
          <w:rFonts w:ascii="Times New Roman" w:hAnsi="Times New Roman" w:cs="Times New Roman"/>
          <w:rPrChange w:id="1979" w:author="user" w:date="2020-06-29T14:21:00Z">
            <w:rPr/>
          </w:rPrChange>
        </w:rPr>
        <w:t xml:space="preserve"> </w:t>
      </w:r>
      <w:ins w:id="1980" w:author="user" w:date="2020-02-27T06:19:00Z">
        <w:r w:rsidR="0096552A" w:rsidRPr="004F1E35">
          <w:rPr>
            <w:rFonts w:ascii="Times New Roman" w:hAnsi="Times New Roman" w:cs="Times New Roman"/>
            <w:rPrChange w:id="1981" w:author="user" w:date="2020-06-29T14:21:00Z">
              <w:rPr/>
            </w:rPrChange>
          </w:rPr>
          <w:t>is</w:t>
        </w:r>
      </w:ins>
      <w:del w:id="1982" w:author="user" w:date="2020-02-27T06:19:00Z">
        <w:r w:rsidRPr="004F1E35" w:rsidDel="0096552A">
          <w:rPr>
            <w:rFonts w:ascii="Times New Roman" w:hAnsi="Times New Roman" w:cs="Times New Roman"/>
            <w:rPrChange w:id="1983" w:author="user" w:date="2020-06-29T14:21:00Z">
              <w:rPr/>
            </w:rPrChange>
          </w:rPr>
          <w:delText>are</w:delText>
        </w:r>
      </w:del>
      <w:r w:rsidRPr="004F1E35">
        <w:rPr>
          <w:rFonts w:ascii="Times New Roman" w:hAnsi="Times New Roman" w:cs="Times New Roman"/>
          <w:rPrChange w:id="1984" w:author="user" w:date="2020-06-29T14:21:00Z">
            <w:rPr/>
          </w:rPrChange>
        </w:rPr>
        <w:t xml:space="preserve"> displayed.</w:t>
      </w:r>
    </w:p>
    <w:p w14:paraId="3EA5EF84" w14:textId="77777777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1985" w:author="user" w:date="2020-06-29T14:21:00Z">
            <w:rPr/>
          </w:rPrChange>
        </w:rPr>
        <w:pPrChange w:id="1986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1987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00FC9287">
          <v:rect id="Rectangle 39" o:spid="_x0000_s1033" style="position:absolute;left:0;text-align:left;margin-left:353.25pt;margin-top:119.25pt;width:39pt;height:19.5pt;z-index:2517002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" filled="f" strokecolor="black [3213]" strokeweight="2.25pt">
            <v:path arrowok="t"/>
          </v:rect>
        </w:pict>
      </w:r>
      <w:r w:rsidR="00CB5644" w:rsidRPr="004F1E35">
        <w:rPr>
          <w:rFonts w:ascii="Times New Roman" w:hAnsi="Times New Roman" w:cs="Times New Roman"/>
          <w:rPrChange w:id="1988" w:author="user" w:date="2020-06-29T14:21:00Z">
            <w:rPr/>
          </w:rPrChange>
        </w:rPr>
        <w:t xml:space="preserve"> </w:t>
      </w:r>
      <w:r w:rsidR="00CB5644" w:rsidRPr="004F1E35">
        <w:rPr>
          <w:rFonts w:ascii="Times New Roman" w:hAnsi="Times New Roman" w:cs="Times New Roman"/>
          <w:noProof/>
          <w:rPrChange w:id="1989" w:author="user" w:date="2020-06-29T14:21:00Z">
            <w:rPr>
              <w:noProof/>
            </w:rPr>
          </w:rPrChange>
        </w:rPr>
        <w:drawing>
          <wp:inline distT="0" distB="0" distL="0" distR="0" wp14:anchorId="748E0448" wp14:editId="396D1D36">
            <wp:extent cx="5943600" cy="4436772"/>
            <wp:effectExtent l="19050" t="19050" r="0" b="1905"/>
            <wp:docPr id="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677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273D1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990" w:author="user" w:date="2020-06-29T14:21:00Z">
            <w:rPr/>
          </w:rPrChange>
        </w:rPr>
        <w:pPrChange w:id="1991" w:author="user" w:date="2020-06-29T14:21:00Z">
          <w:pPr/>
        </w:pPrChange>
      </w:pPr>
    </w:p>
    <w:p w14:paraId="50820319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1992" w:author="user" w:date="2020-06-29T14:21:00Z">
            <w:rPr/>
          </w:rPrChange>
        </w:rPr>
        <w:pPrChange w:id="1993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1994" w:author="user" w:date="2020-06-29T14:21:00Z">
            <w:rPr/>
          </w:rPrChange>
        </w:rPr>
        <w:t xml:space="preserve">You can also edit the details of </w:t>
      </w:r>
      <w:ins w:id="1995" w:author="user" w:date="2020-02-27T06:19:00Z">
        <w:r w:rsidR="0096552A" w:rsidRPr="004F1E35">
          <w:rPr>
            <w:rFonts w:ascii="Times New Roman" w:hAnsi="Times New Roman" w:cs="Times New Roman"/>
            <w:rPrChange w:id="1996" w:author="user" w:date="2020-06-29T14:21:00Z">
              <w:rPr/>
            </w:rPrChange>
          </w:rPr>
          <w:t>the s</w:t>
        </w:r>
      </w:ins>
      <w:del w:id="1997" w:author="user" w:date="2020-02-27T06:19:00Z">
        <w:r w:rsidRPr="004F1E35" w:rsidDel="0096552A">
          <w:rPr>
            <w:rFonts w:ascii="Times New Roman" w:hAnsi="Times New Roman" w:cs="Times New Roman"/>
            <w:rPrChange w:id="1998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1999" w:author="user" w:date="2020-06-29T14:21:00Z">
            <w:rPr/>
          </w:rPrChange>
        </w:rPr>
        <w:t>tudents.</w:t>
      </w:r>
    </w:p>
    <w:p w14:paraId="26BDBEC2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bCs/>
          <w:rPrChange w:id="2000" w:author="user" w:date="2020-06-29T14:21:00Z">
            <w:rPr>
              <w:b/>
              <w:bCs/>
            </w:rPr>
          </w:rPrChange>
        </w:rPr>
        <w:pPrChange w:id="2001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2002" w:author="user" w:date="2020-06-29T14:21:00Z">
            <w:rPr>
              <w:b/>
              <w:bCs/>
            </w:rPr>
          </w:rPrChange>
        </w:rPr>
        <w:t>To edit a student’s details:</w:t>
      </w:r>
    </w:p>
    <w:p w14:paraId="584BE8CC" w14:textId="77777777" w:rsidR="00E42FD4" w:rsidRPr="004F1E35" w:rsidRDefault="00E42FD4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2003" w:author="user" w:date="2020-06-29T14:21:00Z">
            <w:rPr/>
          </w:rPrChange>
        </w:rPr>
        <w:pPrChange w:id="2004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005" w:author="user" w:date="2020-06-29T14:21:00Z">
            <w:rPr/>
          </w:rPrChange>
        </w:rPr>
        <w:t>Click the ellipsis icon as shown in the screen below.</w:t>
      </w:r>
    </w:p>
    <w:p w14:paraId="732ECF85" w14:textId="77777777" w:rsidR="00E42FD4" w:rsidRPr="004F1E35" w:rsidRDefault="00E42FD4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2006" w:author="user" w:date="2020-06-29T14:21:00Z">
            <w:rPr/>
          </w:rPrChange>
        </w:rPr>
        <w:pPrChange w:id="2007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008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009" w:author="user" w:date="2020-06-29T14:21:00Z">
            <w:rPr>
              <w:b/>
              <w:bCs/>
            </w:rPr>
          </w:rPrChange>
        </w:rPr>
        <w:t>Edit Student</w:t>
      </w:r>
      <w:r w:rsidRPr="004F1E35">
        <w:rPr>
          <w:rFonts w:ascii="Times New Roman" w:hAnsi="Times New Roman" w:cs="Times New Roman"/>
          <w:rPrChange w:id="2010" w:author="user" w:date="2020-06-29T14:21:00Z">
            <w:rPr/>
          </w:rPrChange>
        </w:rPr>
        <w:t xml:space="preserve"> button.</w:t>
      </w:r>
    </w:p>
    <w:p w14:paraId="65DC135B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2011" w:author="user" w:date="2020-06-29T14:21:00Z">
            <w:rPr/>
          </w:rPrChange>
        </w:rPr>
        <w:pPrChange w:id="2012" w:author="user" w:date="2020-06-29T14:21:00Z">
          <w:pPr>
            <w:pStyle w:val="Heading3"/>
          </w:pPr>
        </w:pPrChange>
      </w:pPr>
      <w:bookmarkStart w:id="2013" w:name="_Toc44335602"/>
      <w:r w:rsidRPr="004F1E35">
        <w:rPr>
          <w:rFonts w:ascii="Times New Roman" w:hAnsi="Times New Roman" w:cs="Times New Roman"/>
          <w:rPrChange w:id="2014" w:author="user" w:date="2020-06-29T14:21:00Z">
            <w:rPr/>
          </w:rPrChange>
        </w:rPr>
        <w:lastRenderedPageBreak/>
        <w:t>Edit Student</w:t>
      </w:r>
      <w:bookmarkEnd w:id="2013"/>
    </w:p>
    <w:p w14:paraId="46DF7595" w14:textId="77777777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2015" w:author="user" w:date="2020-06-29T14:21:00Z">
            <w:rPr/>
          </w:rPrChange>
        </w:rPr>
        <w:pPrChange w:id="2016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2017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4F30DABF">
          <v:rect id="Rectangle 49" o:spid="_x0000_s1032" style="position:absolute;left:0;text-align:left;margin-left:315pt;margin-top:59.8pt;width:132.75pt;height:67.5pt;z-index:2517012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CB5644" w:rsidRPr="004F1E35">
        <w:rPr>
          <w:rFonts w:ascii="Times New Roman" w:hAnsi="Times New Roman" w:cs="Times New Roman"/>
          <w:rPrChange w:id="2018" w:author="user" w:date="2020-06-29T14:21:00Z">
            <w:rPr/>
          </w:rPrChange>
        </w:rPr>
        <w:t xml:space="preserve"> </w:t>
      </w:r>
      <w:r w:rsidR="00CB5644" w:rsidRPr="004F1E35">
        <w:rPr>
          <w:rFonts w:ascii="Times New Roman" w:hAnsi="Times New Roman" w:cs="Times New Roman"/>
          <w:noProof/>
          <w:rPrChange w:id="2019" w:author="user" w:date="2020-06-29T14:21:00Z">
            <w:rPr>
              <w:noProof/>
            </w:rPr>
          </w:rPrChange>
        </w:rPr>
        <w:drawing>
          <wp:inline distT="0" distB="0" distL="0" distR="0" wp14:anchorId="2044B9FD" wp14:editId="107ECE65">
            <wp:extent cx="5943600" cy="1579133"/>
            <wp:effectExtent l="19050" t="19050" r="0" b="2540"/>
            <wp:docPr id="1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13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EA1B6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2020" w:author="user" w:date="2020-06-29T14:21:00Z">
            <w:rPr/>
          </w:rPrChange>
        </w:rPr>
        <w:pPrChange w:id="2021" w:author="user" w:date="2020-06-29T14:21:00Z">
          <w:pPr/>
        </w:pPrChange>
      </w:pPr>
    </w:p>
    <w:p w14:paraId="177E68A9" w14:textId="088328D1" w:rsidR="00E42FD4" w:rsidRPr="004F1E35" w:rsidRDefault="00E42FD4">
      <w:pPr>
        <w:pStyle w:val="ListParagraph"/>
        <w:numPr>
          <w:ilvl w:val="0"/>
          <w:numId w:val="26"/>
        </w:numPr>
        <w:spacing w:after="160" w:line="240" w:lineRule="auto"/>
        <w:jc w:val="both"/>
        <w:rPr>
          <w:rFonts w:ascii="Times New Roman" w:hAnsi="Times New Roman" w:cs="Times New Roman"/>
          <w:rPrChange w:id="2022" w:author="user" w:date="2020-06-29T14:21:00Z">
            <w:rPr/>
          </w:rPrChange>
        </w:rPr>
        <w:pPrChange w:id="2023" w:author="user" w:date="2020-06-29T14:21:00Z">
          <w:pPr>
            <w:pStyle w:val="ListParagraph"/>
            <w:numPr>
              <w:numId w:val="2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024" w:author="user" w:date="2020-06-29T14:21:00Z">
            <w:rPr/>
          </w:rPrChange>
        </w:rPr>
        <w:t>The Edit Student window is displayed.</w:t>
      </w:r>
    </w:p>
    <w:p w14:paraId="6781CEF1" w14:textId="77777777" w:rsidR="00E42FD4" w:rsidRPr="004F1E35" w:rsidRDefault="00CB5644">
      <w:pPr>
        <w:spacing w:line="240" w:lineRule="auto"/>
        <w:jc w:val="both"/>
        <w:rPr>
          <w:rFonts w:ascii="Times New Roman" w:hAnsi="Times New Roman" w:cs="Times New Roman"/>
          <w:rPrChange w:id="2025" w:author="user" w:date="2020-06-29T14:21:00Z">
            <w:rPr/>
          </w:rPrChange>
        </w:rPr>
        <w:pPrChange w:id="2026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027" w:author="user" w:date="2020-06-29T14:21:00Z">
            <w:rPr>
              <w:noProof/>
            </w:rPr>
          </w:rPrChange>
        </w:rPr>
        <w:drawing>
          <wp:inline distT="0" distB="0" distL="0" distR="0" wp14:anchorId="1C9E4BE0" wp14:editId="37B6F367">
            <wp:extent cx="5076825" cy="6294935"/>
            <wp:effectExtent l="19050" t="19050" r="0" b="0"/>
            <wp:docPr id="1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802" cy="630606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CF28D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2028" w:author="user" w:date="2020-06-29T14:21:00Z">
            <w:rPr/>
          </w:rPrChange>
        </w:rPr>
        <w:pPrChange w:id="2029" w:author="user" w:date="2020-06-29T14:21:00Z">
          <w:pPr/>
        </w:pPrChange>
      </w:pPr>
    </w:p>
    <w:p w14:paraId="122206DC" w14:textId="77777777" w:rsidR="00E42FD4" w:rsidRPr="004F1E35" w:rsidRDefault="00E42FD4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rFonts w:ascii="Times New Roman" w:hAnsi="Times New Roman" w:cs="Times New Roman"/>
          <w:rPrChange w:id="2030" w:author="user" w:date="2020-06-29T14:21:00Z">
            <w:rPr/>
          </w:rPrChange>
        </w:rPr>
        <w:pPrChange w:id="2031" w:author="user" w:date="2020-06-29T14:21:00Z">
          <w:pPr>
            <w:pStyle w:val="ListParagraph"/>
            <w:numPr>
              <w:numId w:val="2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032" w:author="user" w:date="2020-06-29T14:21:00Z">
            <w:rPr/>
          </w:rPrChange>
        </w:rPr>
        <w:lastRenderedPageBreak/>
        <w:t xml:space="preserve">In this window, you can edit the </w:t>
      </w:r>
      <w:ins w:id="2033" w:author="user" w:date="2020-02-27T06:19:00Z">
        <w:r w:rsidR="0096552A" w:rsidRPr="004F1E35">
          <w:rPr>
            <w:rFonts w:ascii="Times New Roman" w:hAnsi="Times New Roman" w:cs="Times New Roman"/>
            <w:rPrChange w:id="2034" w:author="user" w:date="2020-06-29T14:21:00Z">
              <w:rPr/>
            </w:rPrChange>
          </w:rPr>
          <w:t>s</w:t>
        </w:r>
      </w:ins>
      <w:del w:id="2035" w:author="user" w:date="2020-02-27T06:19:00Z">
        <w:r w:rsidRPr="004F1E35" w:rsidDel="0096552A">
          <w:rPr>
            <w:rFonts w:ascii="Times New Roman" w:hAnsi="Times New Roman" w:cs="Times New Roman"/>
            <w:rPrChange w:id="2036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2037" w:author="user" w:date="2020-06-29T14:21:00Z">
            <w:rPr/>
          </w:rPrChange>
        </w:rPr>
        <w:t xml:space="preserve">tudent’s information </w:t>
      </w:r>
      <w:del w:id="2038" w:author="user" w:date="2020-02-27T06:19:00Z">
        <w:r w:rsidRPr="004F1E35" w:rsidDel="0096552A">
          <w:rPr>
            <w:rFonts w:ascii="Times New Roman" w:hAnsi="Times New Roman" w:cs="Times New Roman"/>
            <w:rPrChange w:id="2039" w:author="user" w:date="2020-06-29T14:21:00Z">
              <w:rPr/>
            </w:rPrChange>
          </w:rPr>
          <w:delText>such as</w:delText>
        </w:r>
      </w:del>
      <w:ins w:id="2040" w:author="user" w:date="2020-02-27T06:19:00Z">
        <w:r w:rsidR="0096552A" w:rsidRPr="004F1E35">
          <w:rPr>
            <w:rFonts w:ascii="Times New Roman" w:hAnsi="Times New Roman" w:cs="Times New Roman"/>
            <w:rPrChange w:id="2041" w:author="user" w:date="2020-06-29T14:21:00Z">
              <w:rPr/>
            </w:rPrChange>
          </w:rPr>
          <w:t>including</w:t>
        </w:r>
      </w:ins>
      <w:r w:rsidRPr="004F1E35">
        <w:rPr>
          <w:rFonts w:ascii="Times New Roman" w:hAnsi="Times New Roman" w:cs="Times New Roman"/>
          <w:rPrChange w:id="2042" w:author="user" w:date="2020-06-29T14:21:00Z">
            <w:rPr/>
          </w:rPrChange>
        </w:rPr>
        <w:t xml:space="preserve"> </w:t>
      </w:r>
      <w:r w:rsidR="0096552A" w:rsidRPr="004F1E35">
        <w:rPr>
          <w:rFonts w:ascii="Times New Roman" w:hAnsi="Times New Roman" w:cs="Times New Roman"/>
          <w:rPrChange w:id="2043" w:author="user" w:date="2020-06-29T14:21:00Z">
            <w:rPr/>
          </w:rPrChange>
        </w:rPr>
        <w:t xml:space="preserve">first name, middle name, last name, school, </w:t>
      </w:r>
      <w:proofErr w:type="gramStart"/>
      <w:r w:rsidR="0096552A" w:rsidRPr="004F1E35">
        <w:rPr>
          <w:rFonts w:ascii="Times New Roman" w:hAnsi="Times New Roman" w:cs="Times New Roman"/>
          <w:rPrChange w:id="2044" w:author="user" w:date="2020-06-29T14:21:00Z">
            <w:rPr/>
          </w:rPrChange>
        </w:rPr>
        <w:t>grade</w:t>
      </w:r>
      <w:proofErr w:type="gramEnd"/>
      <w:r w:rsidR="0096552A" w:rsidRPr="004F1E35">
        <w:rPr>
          <w:rFonts w:ascii="Times New Roman" w:hAnsi="Times New Roman" w:cs="Times New Roman"/>
          <w:rPrChange w:id="2045" w:author="user" w:date="2020-06-29T14:21:00Z">
            <w:rPr/>
          </w:rPrChange>
        </w:rPr>
        <w:t xml:space="preserve"> and points.</w:t>
      </w:r>
    </w:p>
    <w:p w14:paraId="3E6DCE4F" w14:textId="77777777" w:rsidR="00E42FD4" w:rsidRPr="004F1E35" w:rsidDel="0096552A" w:rsidRDefault="00E42FD4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del w:id="2046" w:author="user" w:date="2020-02-27T06:19:00Z"/>
          <w:rFonts w:ascii="Times New Roman" w:hAnsi="Times New Roman" w:cs="Times New Roman"/>
          <w:rPrChange w:id="2047" w:author="user" w:date="2020-06-29T14:21:00Z">
            <w:rPr>
              <w:del w:id="2048" w:author="user" w:date="2020-02-27T06:19:00Z"/>
            </w:rPr>
          </w:rPrChange>
        </w:rPr>
        <w:pPrChange w:id="2049" w:author="user" w:date="2020-06-29T14:21:00Z">
          <w:pPr>
            <w:pStyle w:val="ListParagraph"/>
            <w:numPr>
              <w:numId w:val="25"/>
            </w:numPr>
            <w:spacing w:after="160" w:line="240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050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051" w:author="user" w:date="2020-06-29T14:21:00Z">
            <w:rPr>
              <w:b/>
              <w:bCs/>
            </w:rPr>
          </w:rPrChange>
        </w:rPr>
        <w:t>Submit</w:t>
      </w:r>
      <w:r w:rsidRPr="004F1E35">
        <w:rPr>
          <w:rFonts w:ascii="Times New Roman" w:hAnsi="Times New Roman" w:cs="Times New Roman"/>
          <w:rPrChange w:id="2052" w:author="user" w:date="2020-06-29T14:21:00Z">
            <w:rPr/>
          </w:rPrChange>
        </w:rPr>
        <w:t xml:space="preserve"> button to save your </w:t>
      </w:r>
      <w:r w:rsidR="00555C64" w:rsidRPr="004F1E35">
        <w:rPr>
          <w:rFonts w:ascii="Times New Roman" w:hAnsi="Times New Roman" w:cs="Times New Roman"/>
          <w:rPrChange w:id="2053" w:author="user" w:date="2020-06-29T14:21:00Z">
            <w:rPr/>
          </w:rPrChange>
        </w:rPr>
        <w:t>changes.</w:t>
      </w:r>
    </w:p>
    <w:p w14:paraId="159082DF" w14:textId="77777777" w:rsidR="0096552A" w:rsidRPr="004F1E35" w:rsidRDefault="0096552A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ins w:id="2054" w:author="user" w:date="2020-02-27T06:19:00Z"/>
          <w:rFonts w:ascii="Times New Roman" w:hAnsi="Times New Roman" w:cs="Times New Roman"/>
          <w:rPrChange w:id="2055" w:author="user" w:date="2020-06-29T14:21:00Z">
            <w:rPr>
              <w:ins w:id="2056" w:author="user" w:date="2020-02-27T06:19:00Z"/>
            </w:rPr>
          </w:rPrChange>
        </w:rPr>
        <w:pPrChange w:id="2057" w:author="user" w:date="2020-06-29T14:21:00Z">
          <w:pPr>
            <w:pStyle w:val="ListParagraph"/>
            <w:numPr>
              <w:numId w:val="25"/>
            </w:numPr>
            <w:spacing w:after="160" w:line="259" w:lineRule="auto"/>
            <w:ind w:hanging="360"/>
          </w:pPr>
        </w:pPrChange>
      </w:pPr>
    </w:p>
    <w:p w14:paraId="63F95424" w14:textId="77777777" w:rsidR="00E42FD4" w:rsidRPr="004F1E35" w:rsidRDefault="00E42FD4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058" w:author="user" w:date="2020-06-29T14:21:00Z">
            <w:rPr/>
          </w:rPrChange>
        </w:rPr>
        <w:pPrChange w:id="2059" w:author="user" w:date="2020-06-29T14:21:00Z">
          <w:pPr/>
        </w:pPrChange>
      </w:pPr>
    </w:p>
    <w:p w14:paraId="5E7FF4EB" w14:textId="6E5D3369" w:rsidR="00F678D8" w:rsidRPr="004F1E35" w:rsidRDefault="00E42FD4">
      <w:pPr>
        <w:pStyle w:val="Heading2"/>
        <w:spacing w:line="240" w:lineRule="auto"/>
        <w:jc w:val="both"/>
        <w:rPr>
          <w:ins w:id="2060" w:author="sumathi r" w:date="2020-06-23T19:00:00Z"/>
          <w:rFonts w:ascii="Times New Roman" w:hAnsi="Times New Roman" w:cs="Times New Roman"/>
          <w:rPrChange w:id="2061" w:author="user" w:date="2020-06-29T14:21:00Z">
            <w:rPr>
              <w:ins w:id="2062" w:author="sumathi r" w:date="2020-06-23T19:00:00Z"/>
            </w:rPr>
          </w:rPrChange>
        </w:rPr>
        <w:pPrChange w:id="2063" w:author="user" w:date="2020-06-29T14:21:00Z">
          <w:pPr>
            <w:pStyle w:val="Heading2"/>
            <w:spacing w:line="240" w:lineRule="auto"/>
          </w:pPr>
        </w:pPrChange>
      </w:pPr>
      <w:del w:id="2064" w:author="sumathi r" w:date="2020-06-23T19:00:00Z">
        <w:r w:rsidRPr="004F1E35" w:rsidDel="00F678D8">
          <w:rPr>
            <w:rFonts w:ascii="Times New Roman" w:hAnsi="Times New Roman" w:cs="Times New Roman"/>
            <w:b/>
            <w:bCs/>
            <w:sz w:val="28"/>
            <w:szCs w:val="28"/>
            <w:rPrChange w:id="2065" w:author="user" w:date="2020-06-29T14:21:00Z">
              <w:rPr/>
            </w:rPrChange>
          </w:rPr>
          <w:delText>Teachers</w:delText>
        </w:r>
      </w:del>
      <w:del w:id="2066" w:author="sumathi r" w:date="2020-06-23T18:59:00Z">
        <w:r w:rsidRPr="004F1E35" w:rsidDel="00F678D8">
          <w:rPr>
            <w:rFonts w:ascii="Times New Roman" w:hAnsi="Times New Roman" w:cs="Times New Roman"/>
            <w:b/>
            <w:bCs/>
            <w:sz w:val="28"/>
            <w:szCs w:val="28"/>
            <w:rPrChange w:id="2067" w:author="user" w:date="2020-06-29T14:21:00Z">
              <w:rPr/>
            </w:rPrChange>
          </w:rPr>
          <w:delText>: (Future Implementation)</w:delText>
        </w:r>
      </w:del>
      <w:ins w:id="2068" w:author="sumathi r" w:date="2020-06-23T19:00:00Z">
        <w:r w:rsidR="00F678D8" w:rsidRPr="004F1E35">
          <w:rPr>
            <w:rFonts w:ascii="Times New Roman" w:hAnsi="Times New Roman" w:cs="Times New Roman"/>
            <w:rPrChange w:id="2069" w:author="user" w:date="2020-06-29T14:21:00Z">
              <w:rPr/>
            </w:rPrChange>
          </w:rPr>
          <w:t xml:space="preserve"> </w:t>
        </w:r>
        <w:bookmarkStart w:id="2070" w:name="_Toc44335603"/>
        <w:r w:rsidR="00F678D8" w:rsidRPr="004F1E35">
          <w:rPr>
            <w:rFonts w:ascii="Times New Roman" w:hAnsi="Times New Roman" w:cs="Times New Roman"/>
            <w:rPrChange w:id="2071" w:author="user" w:date="2020-06-29T14:21:00Z">
              <w:rPr/>
            </w:rPrChange>
          </w:rPr>
          <w:t>Teachers:</w:t>
        </w:r>
        <w:bookmarkEnd w:id="2070"/>
      </w:ins>
    </w:p>
    <w:p w14:paraId="5C3868E3" w14:textId="5E92FC87" w:rsidR="00F678D8" w:rsidRPr="004F1E35" w:rsidRDefault="00F678D8">
      <w:pPr>
        <w:spacing w:line="240" w:lineRule="auto"/>
        <w:jc w:val="both"/>
        <w:rPr>
          <w:ins w:id="2072" w:author="sumathi r" w:date="2020-06-23T18:59:00Z"/>
          <w:rFonts w:ascii="Times New Roman" w:hAnsi="Times New Roman" w:cs="Times New Roman"/>
          <w:rPrChange w:id="2073" w:author="user" w:date="2020-06-29T14:21:00Z">
            <w:rPr>
              <w:ins w:id="2074" w:author="sumathi r" w:date="2020-06-23T18:59:00Z"/>
            </w:rPr>
          </w:rPrChange>
        </w:rPr>
        <w:pPrChange w:id="2075" w:author="user" w:date="2020-06-29T14:21:00Z">
          <w:pPr>
            <w:spacing w:line="240" w:lineRule="auto"/>
          </w:pPr>
        </w:pPrChange>
      </w:pPr>
      <w:ins w:id="2076" w:author="sumathi r" w:date="2020-06-23T18:59:00Z">
        <w:r w:rsidRPr="004F1E35">
          <w:rPr>
            <w:rFonts w:ascii="Times New Roman" w:hAnsi="Times New Roman" w:cs="Times New Roman"/>
            <w:rPrChange w:id="2077" w:author="user" w:date="2020-06-29T14:21:00Z">
              <w:rPr/>
            </w:rPrChange>
          </w:rPr>
          <w:t xml:space="preserve">All the information of </w:t>
        </w:r>
      </w:ins>
      <w:ins w:id="2078" w:author="user" w:date="2020-06-29T14:38:00Z">
        <w:r w:rsidR="007F27CF">
          <w:rPr>
            <w:rFonts w:ascii="Times New Roman" w:hAnsi="Times New Roman" w:cs="Times New Roman"/>
          </w:rPr>
          <w:t xml:space="preserve">all </w:t>
        </w:r>
      </w:ins>
      <w:ins w:id="2079" w:author="sumathi r" w:date="2020-06-23T18:59:00Z">
        <w:r w:rsidRPr="004F1E35">
          <w:rPr>
            <w:rFonts w:ascii="Times New Roman" w:hAnsi="Times New Roman" w:cs="Times New Roman"/>
            <w:rPrChange w:id="2080" w:author="user" w:date="2020-06-29T14:21:00Z">
              <w:rPr/>
            </w:rPrChange>
          </w:rPr>
          <w:t xml:space="preserve">the </w:t>
        </w:r>
      </w:ins>
      <w:ins w:id="2081" w:author="sumathi r" w:date="2020-06-23T19:01:00Z">
        <w:r w:rsidR="000970FD" w:rsidRPr="004F1E35">
          <w:rPr>
            <w:rFonts w:ascii="Times New Roman" w:hAnsi="Times New Roman" w:cs="Times New Roman"/>
            <w:rPrChange w:id="2082" w:author="user" w:date="2020-06-29T14:21:00Z">
              <w:rPr/>
            </w:rPrChange>
          </w:rPr>
          <w:t>teachers</w:t>
        </w:r>
      </w:ins>
      <w:ins w:id="2083" w:author="sumathi r" w:date="2020-06-23T18:59:00Z">
        <w:r w:rsidRPr="004F1E35">
          <w:rPr>
            <w:rFonts w:ascii="Times New Roman" w:hAnsi="Times New Roman" w:cs="Times New Roman"/>
            <w:rPrChange w:id="2084" w:author="user" w:date="2020-06-29T14:21:00Z">
              <w:rPr/>
            </w:rPrChange>
          </w:rPr>
          <w:t xml:space="preserve"> is displayed in this screen. You can filter the information by </w:t>
        </w:r>
      </w:ins>
      <w:ins w:id="2085" w:author="user" w:date="2020-06-29T14:38:00Z">
        <w:r w:rsidR="007F27CF">
          <w:rPr>
            <w:rFonts w:ascii="Times New Roman" w:hAnsi="Times New Roman" w:cs="Times New Roman"/>
          </w:rPr>
          <w:t>s</w:t>
        </w:r>
      </w:ins>
      <w:ins w:id="2086" w:author="sumathi r" w:date="2020-06-23T18:59:00Z">
        <w:del w:id="2087" w:author="user" w:date="2020-06-29T14:38:00Z">
          <w:r w:rsidRPr="004F1E35" w:rsidDel="007F27CF">
            <w:rPr>
              <w:rFonts w:ascii="Times New Roman" w:hAnsi="Times New Roman" w:cs="Times New Roman"/>
              <w:rPrChange w:id="2088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2089" w:author="user" w:date="2020-06-29T14:21:00Z">
              <w:rPr/>
            </w:rPrChange>
          </w:rPr>
          <w:t>chool</w:t>
        </w:r>
      </w:ins>
      <w:ins w:id="2090" w:author="sumathi r" w:date="2020-06-23T19:04:00Z">
        <w:r w:rsidR="00FE5ABD" w:rsidRPr="004F1E35">
          <w:rPr>
            <w:rFonts w:ascii="Times New Roman" w:hAnsi="Times New Roman" w:cs="Times New Roman"/>
            <w:rPrChange w:id="2091" w:author="user" w:date="2020-06-29T14:21:00Z">
              <w:rPr/>
            </w:rPrChange>
          </w:rPr>
          <w:t>.</w:t>
        </w:r>
      </w:ins>
      <w:ins w:id="2092" w:author="sumathi r" w:date="2020-06-23T18:59:00Z">
        <w:r w:rsidRPr="004F1E35">
          <w:rPr>
            <w:rFonts w:ascii="Times New Roman" w:hAnsi="Times New Roman" w:cs="Times New Roman"/>
            <w:rPrChange w:id="2093" w:author="user" w:date="2020-06-29T14:21:00Z">
              <w:rPr/>
            </w:rPrChange>
          </w:rPr>
          <w:t xml:space="preserve"> </w:t>
        </w:r>
      </w:ins>
    </w:p>
    <w:p w14:paraId="7B1CB2F7" w14:textId="729C0009" w:rsidR="00F678D8" w:rsidRPr="004F1E35" w:rsidRDefault="00F678D8">
      <w:pPr>
        <w:spacing w:line="240" w:lineRule="auto"/>
        <w:jc w:val="both"/>
        <w:rPr>
          <w:ins w:id="2094" w:author="sumathi r" w:date="2020-06-23T18:59:00Z"/>
          <w:rFonts w:ascii="Times New Roman" w:hAnsi="Times New Roman" w:cs="Times New Roman"/>
          <w:rPrChange w:id="2095" w:author="user" w:date="2020-06-29T14:21:00Z">
            <w:rPr>
              <w:ins w:id="2096" w:author="sumathi r" w:date="2020-06-23T18:59:00Z"/>
            </w:rPr>
          </w:rPrChange>
        </w:rPr>
        <w:pPrChange w:id="2097" w:author="user" w:date="2020-06-29T14:21:00Z">
          <w:pPr>
            <w:spacing w:line="240" w:lineRule="auto"/>
          </w:pPr>
        </w:pPrChange>
      </w:pPr>
      <w:ins w:id="2098" w:author="sumathi r" w:date="2020-06-23T18:59:00Z">
        <w:r w:rsidRPr="004F1E35">
          <w:rPr>
            <w:rFonts w:ascii="Times New Roman" w:hAnsi="Times New Roman" w:cs="Times New Roman"/>
            <w:rPrChange w:id="2099" w:author="user" w:date="2020-06-29T14:21:00Z">
              <w:rPr/>
            </w:rPrChange>
          </w:rPr>
          <w:t xml:space="preserve">You can also search for a </w:t>
        </w:r>
        <w:proofErr w:type="gramStart"/>
        <w:r w:rsidRPr="004F1E35">
          <w:rPr>
            <w:rFonts w:ascii="Times New Roman" w:hAnsi="Times New Roman" w:cs="Times New Roman"/>
            <w:rPrChange w:id="2100" w:author="user" w:date="2020-06-29T14:21:00Z">
              <w:rPr/>
            </w:rPrChange>
          </w:rPr>
          <w:t xml:space="preserve">particular </w:t>
        </w:r>
      </w:ins>
      <w:ins w:id="2101" w:author="sumathi r" w:date="2020-06-23T19:05:00Z">
        <w:r w:rsidR="00FE5ABD" w:rsidRPr="004F1E35">
          <w:rPr>
            <w:rFonts w:ascii="Times New Roman" w:hAnsi="Times New Roman" w:cs="Times New Roman"/>
            <w:rPrChange w:id="2102" w:author="user" w:date="2020-06-29T14:21:00Z">
              <w:rPr/>
            </w:rPrChange>
          </w:rPr>
          <w:t>teacher</w:t>
        </w:r>
        <w:proofErr w:type="gramEnd"/>
        <w:r w:rsidR="00FE5ABD" w:rsidRPr="004F1E35">
          <w:rPr>
            <w:rFonts w:ascii="Times New Roman" w:hAnsi="Times New Roman" w:cs="Times New Roman"/>
            <w:rPrChange w:id="2103" w:author="user" w:date="2020-06-29T14:21:00Z">
              <w:rPr/>
            </w:rPrChange>
          </w:rPr>
          <w:t xml:space="preserve"> by </w:t>
        </w:r>
      </w:ins>
      <w:ins w:id="2104" w:author="user" w:date="2020-06-29T14:38:00Z">
        <w:r w:rsidR="007F27CF">
          <w:rPr>
            <w:rFonts w:ascii="Times New Roman" w:hAnsi="Times New Roman" w:cs="Times New Roman"/>
          </w:rPr>
          <w:t>n</w:t>
        </w:r>
      </w:ins>
      <w:ins w:id="2105" w:author="sumathi r" w:date="2020-06-23T19:05:00Z">
        <w:del w:id="2106" w:author="user" w:date="2020-06-29T14:38:00Z">
          <w:r w:rsidR="00FE5ABD" w:rsidRPr="004F1E35" w:rsidDel="007F27CF">
            <w:rPr>
              <w:rFonts w:ascii="Times New Roman" w:hAnsi="Times New Roman" w:cs="Times New Roman"/>
              <w:rPrChange w:id="2107" w:author="user" w:date="2020-06-29T14:21:00Z">
                <w:rPr/>
              </w:rPrChange>
            </w:rPr>
            <w:delText>N</w:delText>
          </w:r>
        </w:del>
        <w:r w:rsidR="00FE5ABD" w:rsidRPr="004F1E35">
          <w:rPr>
            <w:rFonts w:ascii="Times New Roman" w:hAnsi="Times New Roman" w:cs="Times New Roman"/>
            <w:rPrChange w:id="2108" w:author="user" w:date="2020-06-29T14:21:00Z">
              <w:rPr/>
            </w:rPrChange>
          </w:rPr>
          <w:t xml:space="preserve">ame, </w:t>
        </w:r>
      </w:ins>
      <w:ins w:id="2109" w:author="user" w:date="2020-06-29T14:38:00Z">
        <w:r w:rsidR="007F27CF">
          <w:rPr>
            <w:rFonts w:ascii="Times New Roman" w:hAnsi="Times New Roman" w:cs="Times New Roman"/>
          </w:rPr>
          <w:t>t</w:t>
        </w:r>
      </w:ins>
      <w:ins w:id="2110" w:author="sumathi r" w:date="2020-06-23T19:05:00Z">
        <w:del w:id="2111" w:author="user" w:date="2020-06-29T14:38:00Z">
          <w:r w:rsidR="00FE5ABD" w:rsidRPr="004F1E35" w:rsidDel="007F27CF">
            <w:rPr>
              <w:rFonts w:ascii="Times New Roman" w:hAnsi="Times New Roman" w:cs="Times New Roman"/>
              <w:rPrChange w:id="2112" w:author="user" w:date="2020-06-29T14:21:00Z">
                <w:rPr/>
              </w:rPrChange>
            </w:rPr>
            <w:delText>T</w:delText>
          </w:r>
        </w:del>
        <w:r w:rsidR="00FE5ABD" w:rsidRPr="004F1E35">
          <w:rPr>
            <w:rFonts w:ascii="Times New Roman" w:hAnsi="Times New Roman" w:cs="Times New Roman"/>
            <w:rPrChange w:id="2113" w:author="user" w:date="2020-06-29T14:21:00Z">
              <w:rPr/>
            </w:rPrChange>
          </w:rPr>
          <w:t xml:space="preserve">itle </w:t>
        </w:r>
      </w:ins>
      <w:ins w:id="2114" w:author="user" w:date="2020-06-29T14:38:00Z">
        <w:r w:rsidR="007F27CF">
          <w:rPr>
            <w:rFonts w:ascii="Times New Roman" w:hAnsi="Times New Roman" w:cs="Times New Roman"/>
          </w:rPr>
          <w:t>and</w:t>
        </w:r>
      </w:ins>
      <w:ins w:id="2115" w:author="sumathi r" w:date="2020-06-23T19:05:00Z">
        <w:del w:id="2116" w:author="user" w:date="2020-06-29T14:38:00Z">
          <w:r w:rsidR="00FE5ABD" w:rsidRPr="004F1E35" w:rsidDel="007F27CF">
            <w:rPr>
              <w:rFonts w:ascii="Times New Roman" w:hAnsi="Times New Roman" w:cs="Times New Roman"/>
              <w:rPrChange w:id="2117" w:author="user" w:date="2020-06-29T14:21:00Z">
                <w:rPr/>
              </w:rPrChange>
            </w:rPr>
            <w:delText>&amp;</w:delText>
          </w:r>
        </w:del>
        <w:r w:rsidR="00FE5ABD" w:rsidRPr="004F1E35">
          <w:rPr>
            <w:rFonts w:ascii="Times New Roman" w:hAnsi="Times New Roman" w:cs="Times New Roman"/>
            <w:rPrChange w:id="2118" w:author="user" w:date="2020-06-29T14:21:00Z">
              <w:rPr/>
            </w:rPrChange>
          </w:rPr>
          <w:t xml:space="preserve"> </w:t>
        </w:r>
      </w:ins>
      <w:ins w:id="2119" w:author="user" w:date="2020-06-29T14:38:00Z">
        <w:r w:rsidR="007F27CF">
          <w:rPr>
            <w:rFonts w:ascii="Times New Roman" w:hAnsi="Times New Roman" w:cs="Times New Roman"/>
          </w:rPr>
          <w:t>e</w:t>
        </w:r>
      </w:ins>
      <w:ins w:id="2120" w:author="sumathi r" w:date="2020-06-23T19:05:00Z">
        <w:del w:id="2121" w:author="user" w:date="2020-06-29T14:38:00Z">
          <w:r w:rsidR="00FE5ABD" w:rsidRPr="004F1E35" w:rsidDel="007F27CF">
            <w:rPr>
              <w:rFonts w:ascii="Times New Roman" w:hAnsi="Times New Roman" w:cs="Times New Roman"/>
              <w:rPrChange w:id="2122" w:author="user" w:date="2020-06-29T14:21:00Z">
                <w:rPr/>
              </w:rPrChange>
            </w:rPr>
            <w:delText>E</w:delText>
          </w:r>
        </w:del>
        <w:r w:rsidR="00FE5ABD" w:rsidRPr="004F1E35">
          <w:rPr>
            <w:rFonts w:ascii="Times New Roman" w:hAnsi="Times New Roman" w:cs="Times New Roman"/>
            <w:rPrChange w:id="2123" w:author="user" w:date="2020-06-29T14:21:00Z">
              <w:rPr/>
            </w:rPrChange>
          </w:rPr>
          <w:t>mail</w:t>
        </w:r>
      </w:ins>
      <w:ins w:id="2124" w:author="sumathi r" w:date="2020-06-23T18:59:00Z">
        <w:r w:rsidRPr="004F1E35">
          <w:rPr>
            <w:rFonts w:ascii="Times New Roman" w:hAnsi="Times New Roman" w:cs="Times New Roman"/>
            <w:rPrChange w:id="2125" w:author="user" w:date="2020-06-29T14:21:00Z">
              <w:rPr/>
            </w:rPrChange>
          </w:rPr>
          <w:t>.</w:t>
        </w:r>
      </w:ins>
    </w:p>
    <w:p w14:paraId="4644E600" w14:textId="48181968" w:rsidR="00F678D8" w:rsidRPr="004F1E35" w:rsidDel="00642BE5" w:rsidRDefault="00351102">
      <w:pPr>
        <w:jc w:val="both"/>
        <w:rPr>
          <w:del w:id="2126" w:author="sumathi r" w:date="2020-06-23T19:15:00Z"/>
          <w:rFonts w:ascii="Times New Roman" w:hAnsi="Times New Roman" w:cs="Times New Roman"/>
          <w:b/>
          <w:bCs/>
          <w:sz w:val="28"/>
          <w:szCs w:val="28"/>
          <w:rPrChange w:id="2127" w:author="user" w:date="2020-06-29T14:21:00Z">
            <w:rPr>
              <w:del w:id="2128" w:author="sumathi r" w:date="2020-06-23T19:15:00Z"/>
              <w:b/>
              <w:bCs/>
              <w:sz w:val="28"/>
              <w:szCs w:val="28"/>
            </w:rPr>
          </w:rPrChange>
        </w:rPr>
        <w:pPrChange w:id="2129" w:author="user" w:date="2020-06-29T14:21:00Z">
          <w:pPr/>
        </w:pPrChange>
      </w:pPr>
      <w:bookmarkStart w:id="2130" w:name="_Toc44335604"/>
      <w:ins w:id="2131" w:author="sumathi r" w:date="2020-06-23T19:16:00Z">
        <w:r w:rsidRPr="004F1E35">
          <w:rPr>
            <w:rFonts w:ascii="Times New Roman" w:hAnsi="Times New Roman" w:cs="Times New Roman"/>
            <w:noProof/>
            <w:rPrChange w:id="2132" w:author="user" w:date="2020-06-29T14:21:00Z">
              <w:rPr>
                <w:noProof/>
              </w:rPr>
            </w:rPrChange>
          </w:rPr>
          <w:drawing>
            <wp:inline distT="0" distB="0" distL="0" distR="0" wp14:anchorId="4E54EF28" wp14:editId="02295F0F">
              <wp:extent cx="5943600" cy="4859655"/>
              <wp:effectExtent l="0" t="0" r="0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859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End w:id="2130"/>
    </w:p>
    <w:p w14:paraId="5F938119" w14:textId="1BB5512E" w:rsidR="00642BE5" w:rsidRPr="004F1E35" w:rsidRDefault="00642BE5">
      <w:pPr>
        <w:pStyle w:val="Heading2"/>
        <w:spacing w:line="240" w:lineRule="auto"/>
        <w:jc w:val="both"/>
        <w:rPr>
          <w:ins w:id="2133" w:author="sumathi r" w:date="2020-06-23T19:21:00Z"/>
          <w:rFonts w:ascii="Times New Roman" w:eastAsiaTheme="minorHAnsi" w:hAnsi="Times New Roman" w:cs="Times New Roman"/>
          <w:b/>
          <w:bCs/>
          <w:color w:val="auto"/>
          <w:sz w:val="28"/>
          <w:szCs w:val="28"/>
          <w:rPrChange w:id="2134" w:author="user" w:date="2020-06-29T14:21:00Z">
            <w:rPr>
              <w:ins w:id="2135" w:author="sumathi r" w:date="2020-06-23T19:21:00Z"/>
              <w:rFonts w:asciiTheme="minorHAnsi" w:eastAsiaTheme="minorHAnsi" w:hAnsiTheme="minorHAnsi" w:cstheme="minorBidi"/>
              <w:b/>
              <w:bCs/>
              <w:color w:val="auto"/>
              <w:sz w:val="28"/>
              <w:szCs w:val="28"/>
            </w:rPr>
          </w:rPrChange>
        </w:rPr>
        <w:pPrChange w:id="2136" w:author="user" w:date="2020-06-29T14:21:00Z">
          <w:pPr>
            <w:pStyle w:val="Heading2"/>
            <w:spacing w:line="240" w:lineRule="auto"/>
          </w:pPr>
        </w:pPrChange>
      </w:pPr>
    </w:p>
    <w:p w14:paraId="15F8032B" w14:textId="669E3799" w:rsidR="00642BE5" w:rsidRPr="004F1E35" w:rsidRDefault="00642BE5">
      <w:pPr>
        <w:jc w:val="both"/>
        <w:rPr>
          <w:ins w:id="2137" w:author="sumathi r" w:date="2020-06-23T19:21:00Z"/>
          <w:rFonts w:ascii="Times New Roman" w:hAnsi="Times New Roman" w:cs="Times New Roman"/>
          <w:rPrChange w:id="2138" w:author="user" w:date="2020-06-29T14:21:00Z">
            <w:rPr>
              <w:ins w:id="2139" w:author="sumathi r" w:date="2020-06-23T19:21:00Z"/>
            </w:rPr>
          </w:rPrChange>
        </w:rPr>
        <w:pPrChange w:id="2140" w:author="user" w:date="2020-06-29T14:21:00Z">
          <w:pPr/>
        </w:pPrChange>
      </w:pPr>
    </w:p>
    <w:p w14:paraId="35966010" w14:textId="5BC8F3DA" w:rsidR="00642BE5" w:rsidRPr="004F1E35" w:rsidRDefault="00642BE5">
      <w:pPr>
        <w:pStyle w:val="Heading3"/>
        <w:spacing w:line="240" w:lineRule="auto"/>
        <w:jc w:val="both"/>
        <w:rPr>
          <w:ins w:id="2141" w:author="sumathi r" w:date="2020-06-23T19:22:00Z"/>
          <w:rFonts w:ascii="Times New Roman" w:hAnsi="Times New Roman" w:cs="Times New Roman"/>
          <w:rPrChange w:id="2142" w:author="user" w:date="2020-06-29T14:21:00Z">
            <w:rPr>
              <w:ins w:id="2143" w:author="sumathi r" w:date="2020-06-23T19:22:00Z"/>
            </w:rPr>
          </w:rPrChange>
        </w:rPr>
        <w:pPrChange w:id="2144" w:author="user" w:date="2020-06-29T14:21:00Z">
          <w:pPr>
            <w:pStyle w:val="Heading3"/>
            <w:spacing w:line="240" w:lineRule="auto"/>
          </w:pPr>
        </w:pPrChange>
      </w:pPr>
      <w:bookmarkStart w:id="2145" w:name="_Toc44335605"/>
      <w:ins w:id="2146" w:author="sumathi r" w:date="2020-06-23T19:21:00Z">
        <w:r w:rsidRPr="004F1E35">
          <w:rPr>
            <w:rFonts w:ascii="Times New Roman" w:hAnsi="Times New Roman" w:cs="Times New Roman"/>
            <w:rPrChange w:id="2147" w:author="user" w:date="2020-06-29T14:21:00Z">
              <w:rPr/>
            </w:rPrChange>
          </w:rPr>
          <w:t xml:space="preserve">How to make teacher as </w:t>
        </w:r>
      </w:ins>
      <w:ins w:id="2148" w:author="sumathi r" w:date="2020-06-23T19:22:00Z">
        <w:r w:rsidRPr="004F1E35">
          <w:rPr>
            <w:rFonts w:ascii="Times New Roman" w:hAnsi="Times New Roman" w:cs="Times New Roman"/>
            <w:rPrChange w:id="2149" w:author="user" w:date="2020-06-29T14:21:00Z">
              <w:rPr/>
            </w:rPrChange>
          </w:rPr>
          <w:t>S</w:t>
        </w:r>
      </w:ins>
      <w:ins w:id="2150" w:author="sumathi r" w:date="2020-06-23T19:21:00Z">
        <w:r w:rsidRPr="004F1E35">
          <w:rPr>
            <w:rFonts w:ascii="Times New Roman" w:hAnsi="Times New Roman" w:cs="Times New Roman"/>
            <w:rPrChange w:id="2151" w:author="user" w:date="2020-06-29T14:21:00Z">
              <w:rPr/>
            </w:rPrChange>
          </w:rPr>
          <w:t>chool Admin:</w:t>
        </w:r>
      </w:ins>
      <w:bookmarkEnd w:id="2145"/>
    </w:p>
    <w:p w14:paraId="0FAE584E" w14:textId="0837BE16" w:rsidR="00A3377F" w:rsidRPr="004F1E35" w:rsidRDefault="00A3377F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ins w:id="2152" w:author="sumathi r" w:date="2020-06-23T19:32:00Z"/>
          <w:rFonts w:ascii="Times New Roman" w:hAnsi="Times New Roman" w:cs="Times New Roman"/>
          <w:rPrChange w:id="2153" w:author="user" w:date="2020-06-29T14:21:00Z">
            <w:rPr>
              <w:ins w:id="2154" w:author="sumathi r" w:date="2020-06-23T19:32:00Z"/>
            </w:rPr>
          </w:rPrChange>
        </w:rPr>
        <w:pPrChange w:id="2155" w:author="user" w:date="2020-06-29T14:21:00Z">
          <w:pPr>
            <w:pStyle w:val="ListParagraph"/>
            <w:numPr>
              <w:numId w:val="21"/>
            </w:numPr>
            <w:spacing w:after="160" w:line="240" w:lineRule="auto"/>
            <w:ind w:hanging="360"/>
          </w:pPr>
        </w:pPrChange>
      </w:pPr>
      <w:ins w:id="2156" w:author="sumathi r" w:date="2020-06-23T19:31:00Z">
        <w:r w:rsidRPr="004F1E35">
          <w:rPr>
            <w:rFonts w:ascii="Times New Roman" w:hAnsi="Times New Roman" w:cs="Times New Roman"/>
            <w:rPrChange w:id="2157" w:author="user" w:date="2020-06-29T14:21:00Z">
              <w:rPr/>
            </w:rPrChange>
          </w:rPr>
          <w:t>Select the corresponding checkbox</w:t>
        </w:r>
      </w:ins>
      <w:ins w:id="2158" w:author="sumathi r" w:date="2020-06-24T12:44:00Z">
        <w:r w:rsidR="00C53AF3" w:rsidRPr="004F1E35">
          <w:rPr>
            <w:rFonts w:ascii="Times New Roman" w:hAnsi="Times New Roman" w:cs="Times New Roman"/>
            <w:rPrChange w:id="2159" w:author="user" w:date="2020-06-29T14:21:00Z">
              <w:rPr/>
            </w:rPrChange>
          </w:rPr>
          <w:t>es</w:t>
        </w:r>
      </w:ins>
      <w:ins w:id="2160" w:author="sumathi r" w:date="2020-06-23T19:32:00Z">
        <w:r w:rsidRPr="004F1E35">
          <w:rPr>
            <w:rFonts w:ascii="Times New Roman" w:hAnsi="Times New Roman" w:cs="Times New Roman"/>
            <w:rPrChange w:id="2161" w:author="user" w:date="2020-06-29T14:21:00Z">
              <w:rPr/>
            </w:rPrChange>
          </w:rPr>
          <w:t xml:space="preserve"> of teacher</w:t>
        </w:r>
      </w:ins>
      <w:ins w:id="2162" w:author="sumathi r" w:date="2020-06-24T12:43:00Z">
        <w:r w:rsidR="00C53AF3" w:rsidRPr="004F1E35">
          <w:rPr>
            <w:rFonts w:ascii="Times New Roman" w:hAnsi="Times New Roman" w:cs="Times New Roman"/>
            <w:rPrChange w:id="2163" w:author="user" w:date="2020-06-29T14:21:00Z">
              <w:rPr/>
            </w:rPrChange>
          </w:rPr>
          <w:t>s</w:t>
        </w:r>
      </w:ins>
      <w:ins w:id="2164" w:author="sumathi r" w:date="2020-06-23T19:33:00Z">
        <w:r w:rsidRPr="004F1E35">
          <w:rPr>
            <w:rFonts w:ascii="Times New Roman" w:hAnsi="Times New Roman" w:cs="Times New Roman"/>
            <w:rPrChange w:id="2165" w:author="user" w:date="2020-06-29T14:21:00Z">
              <w:rPr/>
            </w:rPrChange>
          </w:rPr>
          <w:t xml:space="preserve"> to make as School Admin</w:t>
        </w:r>
      </w:ins>
      <w:ins w:id="2166" w:author="sumathi r" w:date="2020-06-23T19:32:00Z">
        <w:r w:rsidRPr="004F1E35">
          <w:rPr>
            <w:rFonts w:ascii="Times New Roman" w:hAnsi="Times New Roman" w:cs="Times New Roman"/>
            <w:rPrChange w:id="2167" w:author="user" w:date="2020-06-29T14:21:00Z">
              <w:rPr/>
            </w:rPrChange>
          </w:rPr>
          <w:t>.</w:t>
        </w:r>
      </w:ins>
    </w:p>
    <w:p w14:paraId="59F012C7" w14:textId="60988259" w:rsidR="00A3377F" w:rsidRPr="004F1E35" w:rsidRDefault="00A3377F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ins w:id="2168" w:author="sumathi r" w:date="2020-06-23T19:35:00Z"/>
          <w:rFonts w:ascii="Times New Roman" w:hAnsi="Times New Roman" w:cs="Times New Roman"/>
          <w:rPrChange w:id="2169" w:author="user" w:date="2020-06-29T14:21:00Z">
            <w:rPr>
              <w:ins w:id="2170" w:author="sumathi r" w:date="2020-06-23T19:35:00Z"/>
            </w:rPr>
          </w:rPrChange>
        </w:rPr>
        <w:pPrChange w:id="2171" w:author="user" w:date="2020-06-29T14:21:00Z">
          <w:pPr>
            <w:pStyle w:val="ListParagraph"/>
            <w:numPr>
              <w:numId w:val="21"/>
            </w:numPr>
            <w:spacing w:after="160" w:line="240" w:lineRule="auto"/>
            <w:ind w:hanging="360"/>
          </w:pPr>
        </w:pPrChange>
      </w:pPr>
      <w:ins w:id="2172" w:author="sumathi r" w:date="2020-06-23T19:32:00Z">
        <w:r w:rsidRPr="004F1E35">
          <w:rPr>
            <w:rFonts w:ascii="Times New Roman" w:hAnsi="Times New Roman" w:cs="Times New Roman"/>
            <w:rPrChange w:id="2173" w:author="user" w:date="2020-06-29T14:21:00Z">
              <w:rPr/>
            </w:rPrChange>
          </w:rPr>
          <w:t xml:space="preserve">Click </w:t>
        </w:r>
      </w:ins>
      <w:ins w:id="2174" w:author="sumathi r" w:date="2020-06-23T19:33:00Z">
        <w:r w:rsidRPr="004F1E35">
          <w:rPr>
            <w:rFonts w:ascii="Times New Roman" w:hAnsi="Times New Roman" w:cs="Times New Roman"/>
            <w:b/>
            <w:bCs/>
            <w:rPrChange w:id="2175" w:author="user" w:date="2020-06-29T14:21:00Z">
              <w:rPr>
                <w:b/>
                <w:bCs/>
              </w:rPr>
            </w:rPrChange>
          </w:rPr>
          <w:t>Make as Admin</w:t>
        </w:r>
      </w:ins>
      <w:ins w:id="2176" w:author="sumathi r" w:date="2020-06-23T19:32:00Z">
        <w:r w:rsidRPr="004F1E35">
          <w:rPr>
            <w:rFonts w:ascii="Times New Roman" w:hAnsi="Times New Roman" w:cs="Times New Roman"/>
            <w:b/>
            <w:bCs/>
            <w:rPrChange w:id="2177" w:author="user" w:date="2020-06-29T14:21:00Z">
              <w:rPr>
                <w:b/>
                <w:bCs/>
              </w:rPr>
            </w:rPrChange>
          </w:rPr>
          <w:t xml:space="preserve"> </w:t>
        </w:r>
        <w:r w:rsidRPr="004F1E35">
          <w:rPr>
            <w:rFonts w:ascii="Times New Roman" w:hAnsi="Times New Roman" w:cs="Times New Roman"/>
            <w:rPrChange w:id="2178" w:author="user" w:date="2020-06-29T14:21:00Z">
              <w:rPr/>
            </w:rPrChange>
          </w:rPr>
          <w:t xml:space="preserve">button </w:t>
        </w:r>
      </w:ins>
      <w:ins w:id="2179" w:author="sumathi r" w:date="2020-06-23T19:34:00Z">
        <w:r w:rsidRPr="004F1E35">
          <w:rPr>
            <w:rFonts w:ascii="Times New Roman" w:hAnsi="Times New Roman" w:cs="Times New Roman"/>
            <w:rPrChange w:id="2180" w:author="user" w:date="2020-06-29T14:21:00Z">
              <w:rPr/>
            </w:rPrChange>
          </w:rPr>
          <w:t>above</w:t>
        </w:r>
      </w:ins>
      <w:ins w:id="2181" w:author="sumathi r" w:date="2020-06-23T19:32:00Z">
        <w:r w:rsidRPr="004F1E35">
          <w:rPr>
            <w:rFonts w:ascii="Times New Roman" w:hAnsi="Times New Roman" w:cs="Times New Roman"/>
            <w:rPrChange w:id="2182" w:author="user" w:date="2020-06-29T14:21:00Z">
              <w:rPr/>
            </w:rPrChange>
          </w:rPr>
          <w:t xml:space="preserve"> the </w:t>
        </w:r>
      </w:ins>
      <w:ins w:id="2183" w:author="sumathi r" w:date="2020-06-23T19:34:00Z">
        <w:r w:rsidRPr="004F1E35">
          <w:rPr>
            <w:rFonts w:ascii="Times New Roman" w:hAnsi="Times New Roman" w:cs="Times New Roman"/>
            <w:rPrChange w:id="2184" w:author="user" w:date="2020-06-29T14:21:00Z">
              <w:rPr/>
            </w:rPrChange>
          </w:rPr>
          <w:t>teachers</w:t>
        </w:r>
        <w:r w:rsidR="00311E36" w:rsidRPr="004F1E35">
          <w:rPr>
            <w:rFonts w:ascii="Times New Roman" w:hAnsi="Times New Roman" w:cs="Times New Roman"/>
            <w:rPrChange w:id="2185" w:author="user" w:date="2020-06-29T14:21:00Z">
              <w:rPr/>
            </w:rPrChange>
          </w:rPr>
          <w:t xml:space="preserve"> </w:t>
        </w:r>
      </w:ins>
      <w:ins w:id="2186" w:author="sumathi r" w:date="2020-06-23T19:32:00Z">
        <w:r w:rsidRPr="004F1E35">
          <w:rPr>
            <w:rFonts w:ascii="Times New Roman" w:hAnsi="Times New Roman" w:cs="Times New Roman"/>
            <w:rPrChange w:id="2187" w:author="user" w:date="2020-06-29T14:21:00Z">
              <w:rPr/>
            </w:rPrChange>
          </w:rPr>
          <w:t>list.</w:t>
        </w:r>
      </w:ins>
    </w:p>
    <w:p w14:paraId="6E302B08" w14:textId="50D22CCD" w:rsidR="00615A82" w:rsidRPr="004F1E35" w:rsidRDefault="00615A82">
      <w:pPr>
        <w:pStyle w:val="Heading3"/>
        <w:spacing w:line="240" w:lineRule="auto"/>
        <w:jc w:val="both"/>
        <w:rPr>
          <w:ins w:id="2188" w:author="sumathi r" w:date="2020-06-23T19:37:00Z"/>
          <w:rFonts w:ascii="Times New Roman" w:hAnsi="Times New Roman" w:cs="Times New Roman"/>
          <w:rPrChange w:id="2189" w:author="user" w:date="2020-06-29T14:21:00Z">
            <w:rPr>
              <w:ins w:id="2190" w:author="sumathi r" w:date="2020-06-23T19:37:00Z"/>
            </w:rPr>
          </w:rPrChange>
        </w:rPr>
        <w:pPrChange w:id="2191" w:author="user" w:date="2020-06-29T14:21:00Z">
          <w:pPr>
            <w:pStyle w:val="Heading3"/>
            <w:spacing w:line="240" w:lineRule="auto"/>
          </w:pPr>
        </w:pPrChange>
      </w:pPr>
      <w:bookmarkStart w:id="2192" w:name="_Toc44335606"/>
      <w:ins w:id="2193" w:author="sumathi r" w:date="2020-06-23T19:37:00Z">
        <w:r w:rsidRPr="004F1E35">
          <w:rPr>
            <w:rFonts w:ascii="Times New Roman" w:hAnsi="Times New Roman" w:cs="Times New Roman"/>
            <w:rPrChange w:id="2194" w:author="user" w:date="2020-06-29T14:21:00Z">
              <w:rPr/>
            </w:rPrChange>
          </w:rPr>
          <w:t>Remove School Admin Permissi</w:t>
        </w:r>
      </w:ins>
      <w:ins w:id="2195" w:author="sumathi r" w:date="2020-06-23T19:38:00Z">
        <w:r w:rsidRPr="004F1E35">
          <w:rPr>
            <w:rFonts w:ascii="Times New Roman" w:hAnsi="Times New Roman" w:cs="Times New Roman"/>
            <w:rPrChange w:id="2196" w:author="user" w:date="2020-06-29T14:21:00Z">
              <w:rPr/>
            </w:rPrChange>
          </w:rPr>
          <w:t>on</w:t>
        </w:r>
      </w:ins>
      <w:ins w:id="2197" w:author="sumathi r" w:date="2020-06-23T19:37:00Z">
        <w:r w:rsidRPr="004F1E35">
          <w:rPr>
            <w:rFonts w:ascii="Times New Roman" w:hAnsi="Times New Roman" w:cs="Times New Roman"/>
            <w:rPrChange w:id="2198" w:author="user" w:date="2020-06-29T14:21:00Z">
              <w:rPr/>
            </w:rPrChange>
          </w:rPr>
          <w:t>:</w:t>
        </w:r>
        <w:bookmarkEnd w:id="2192"/>
      </w:ins>
    </w:p>
    <w:p w14:paraId="72BB2B20" w14:textId="6E2ABA9A" w:rsidR="00615A82" w:rsidRPr="004F1E35" w:rsidRDefault="00615A82">
      <w:pPr>
        <w:pStyle w:val="ListParagraph"/>
        <w:numPr>
          <w:ilvl w:val="0"/>
          <w:numId w:val="21"/>
        </w:numPr>
        <w:spacing w:after="160" w:line="240" w:lineRule="auto"/>
        <w:jc w:val="both"/>
        <w:rPr>
          <w:ins w:id="2199" w:author="sumathi r" w:date="2020-06-24T12:45:00Z"/>
          <w:rFonts w:ascii="Times New Roman" w:hAnsi="Times New Roman" w:cs="Times New Roman"/>
          <w:rPrChange w:id="2200" w:author="user" w:date="2020-06-29T14:21:00Z">
            <w:rPr>
              <w:ins w:id="2201" w:author="sumathi r" w:date="2020-06-24T12:45:00Z"/>
            </w:rPr>
          </w:rPrChange>
        </w:rPr>
        <w:pPrChange w:id="2202" w:author="user" w:date="2020-06-29T14:21:00Z">
          <w:pPr>
            <w:pStyle w:val="ListParagraph"/>
            <w:numPr>
              <w:numId w:val="21"/>
            </w:numPr>
            <w:spacing w:after="160" w:line="240" w:lineRule="auto"/>
            <w:ind w:hanging="360"/>
          </w:pPr>
        </w:pPrChange>
      </w:pPr>
      <w:ins w:id="2203" w:author="sumathi r" w:date="2020-06-23T19:38:00Z">
        <w:r w:rsidRPr="004F1E35">
          <w:rPr>
            <w:rFonts w:ascii="Times New Roman" w:hAnsi="Times New Roman" w:cs="Times New Roman"/>
            <w:rPrChange w:id="2204" w:author="user" w:date="2020-06-29T14:21:00Z">
              <w:rPr/>
            </w:rPrChange>
          </w:rPr>
          <w:t xml:space="preserve">Simply uncheck the checkbox of teacher to remove </w:t>
        </w:r>
      </w:ins>
      <w:ins w:id="2205" w:author="user" w:date="2020-06-29T14:38:00Z">
        <w:r w:rsidR="007F27CF">
          <w:rPr>
            <w:rFonts w:ascii="Times New Roman" w:hAnsi="Times New Roman" w:cs="Times New Roman"/>
          </w:rPr>
          <w:t xml:space="preserve">the teacher </w:t>
        </w:r>
      </w:ins>
      <w:ins w:id="2206" w:author="sumathi r" w:date="2020-06-23T19:38:00Z">
        <w:r w:rsidRPr="004F1E35">
          <w:rPr>
            <w:rFonts w:ascii="Times New Roman" w:hAnsi="Times New Roman" w:cs="Times New Roman"/>
            <w:rPrChange w:id="2207" w:author="user" w:date="2020-06-29T14:21:00Z">
              <w:rPr/>
            </w:rPrChange>
          </w:rPr>
          <w:t>as</w:t>
        </w:r>
      </w:ins>
      <w:ins w:id="2208" w:author="user" w:date="2020-06-29T14:38:00Z">
        <w:r w:rsidR="007F27CF">
          <w:rPr>
            <w:rFonts w:ascii="Times New Roman" w:hAnsi="Times New Roman" w:cs="Times New Roman"/>
          </w:rPr>
          <w:t xml:space="preserve"> a</w:t>
        </w:r>
      </w:ins>
      <w:ins w:id="2209" w:author="sumathi r" w:date="2020-06-23T19:38:00Z">
        <w:r w:rsidRPr="004F1E35">
          <w:rPr>
            <w:rFonts w:ascii="Times New Roman" w:hAnsi="Times New Roman" w:cs="Times New Roman"/>
            <w:rPrChange w:id="2210" w:author="user" w:date="2020-06-29T14:21:00Z">
              <w:rPr/>
            </w:rPrChange>
          </w:rPr>
          <w:t xml:space="preserve"> </w:t>
        </w:r>
      </w:ins>
      <w:ins w:id="2211" w:author="user" w:date="2020-06-29T14:38:00Z">
        <w:r w:rsidR="007F27CF">
          <w:rPr>
            <w:rFonts w:ascii="Times New Roman" w:hAnsi="Times New Roman" w:cs="Times New Roman"/>
          </w:rPr>
          <w:t>s</w:t>
        </w:r>
      </w:ins>
      <w:ins w:id="2212" w:author="sumathi r" w:date="2020-06-23T19:38:00Z">
        <w:del w:id="2213" w:author="user" w:date="2020-06-29T14:38:00Z">
          <w:r w:rsidRPr="004F1E35" w:rsidDel="007F27CF">
            <w:rPr>
              <w:rFonts w:ascii="Times New Roman" w:hAnsi="Times New Roman" w:cs="Times New Roman"/>
              <w:rPrChange w:id="2214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2215" w:author="user" w:date="2020-06-29T14:21:00Z">
              <w:rPr/>
            </w:rPrChange>
          </w:rPr>
          <w:t>chool Admin.</w:t>
        </w:r>
      </w:ins>
    </w:p>
    <w:p w14:paraId="66FEBF0F" w14:textId="3E2D1A24" w:rsidR="0050713A" w:rsidRPr="004F1E35" w:rsidRDefault="0050713A">
      <w:pPr>
        <w:spacing w:after="160" w:line="240" w:lineRule="auto"/>
        <w:jc w:val="both"/>
        <w:rPr>
          <w:ins w:id="2216" w:author="sumathi r" w:date="2020-06-24T12:45:00Z"/>
          <w:rFonts w:ascii="Times New Roman" w:hAnsi="Times New Roman" w:cs="Times New Roman"/>
          <w:rPrChange w:id="2217" w:author="user" w:date="2020-06-29T14:21:00Z">
            <w:rPr>
              <w:ins w:id="2218" w:author="sumathi r" w:date="2020-06-24T12:45:00Z"/>
            </w:rPr>
          </w:rPrChange>
        </w:rPr>
        <w:pPrChange w:id="2219" w:author="user" w:date="2020-06-29T14:21:00Z">
          <w:pPr>
            <w:spacing w:after="160" w:line="240" w:lineRule="auto"/>
          </w:pPr>
        </w:pPrChange>
      </w:pPr>
    </w:p>
    <w:p w14:paraId="28106B05" w14:textId="4C38FE91" w:rsidR="0050713A" w:rsidRPr="004F1E35" w:rsidRDefault="0050713A">
      <w:pPr>
        <w:spacing w:line="240" w:lineRule="auto"/>
        <w:jc w:val="both"/>
        <w:rPr>
          <w:ins w:id="2220" w:author="sumathi r" w:date="2020-06-24T12:45:00Z"/>
          <w:rFonts w:ascii="Times New Roman" w:hAnsi="Times New Roman" w:cs="Times New Roman"/>
          <w:b/>
          <w:bCs/>
          <w:rPrChange w:id="2221" w:author="user" w:date="2020-06-29T14:21:00Z">
            <w:rPr>
              <w:ins w:id="2222" w:author="sumathi r" w:date="2020-06-24T12:45:00Z"/>
              <w:b/>
              <w:bCs/>
            </w:rPr>
          </w:rPrChange>
        </w:rPr>
        <w:pPrChange w:id="2223" w:author="user" w:date="2020-06-29T14:21:00Z">
          <w:pPr>
            <w:spacing w:line="240" w:lineRule="auto"/>
          </w:pPr>
        </w:pPrChange>
      </w:pPr>
      <w:ins w:id="2224" w:author="sumathi r" w:date="2020-06-24T12:45:00Z">
        <w:r w:rsidRPr="004F1E35">
          <w:rPr>
            <w:rFonts w:ascii="Times New Roman" w:hAnsi="Times New Roman" w:cs="Times New Roman"/>
            <w:b/>
            <w:bCs/>
            <w:rPrChange w:id="2225" w:author="user" w:date="2020-06-29T14:21:00Z">
              <w:rPr>
                <w:b/>
                <w:bCs/>
              </w:rPr>
            </w:rPrChange>
          </w:rPr>
          <w:t xml:space="preserve">To edit a </w:t>
        </w:r>
      </w:ins>
      <w:ins w:id="2226" w:author="sumathi r" w:date="2020-06-24T12:46:00Z">
        <w:r w:rsidRPr="004F1E35">
          <w:rPr>
            <w:rFonts w:ascii="Times New Roman" w:hAnsi="Times New Roman" w:cs="Times New Roman"/>
            <w:b/>
            <w:bCs/>
            <w:rPrChange w:id="2227" w:author="user" w:date="2020-06-29T14:21:00Z">
              <w:rPr>
                <w:b/>
                <w:bCs/>
              </w:rPr>
            </w:rPrChange>
          </w:rPr>
          <w:t>teacher</w:t>
        </w:r>
      </w:ins>
      <w:ins w:id="2228" w:author="sumathi r" w:date="2020-06-24T12:45:00Z">
        <w:r w:rsidRPr="004F1E35">
          <w:rPr>
            <w:rFonts w:ascii="Times New Roman" w:hAnsi="Times New Roman" w:cs="Times New Roman"/>
            <w:b/>
            <w:bCs/>
            <w:rPrChange w:id="2229" w:author="user" w:date="2020-06-29T14:21:00Z">
              <w:rPr>
                <w:b/>
                <w:bCs/>
              </w:rPr>
            </w:rPrChange>
          </w:rPr>
          <w:t>’s details:</w:t>
        </w:r>
      </w:ins>
    </w:p>
    <w:p w14:paraId="18E67596" w14:textId="4A86BDCC" w:rsidR="0050713A" w:rsidRPr="004F1E35" w:rsidRDefault="0050713A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ins w:id="2230" w:author="sumathi r" w:date="2020-06-24T12:45:00Z"/>
          <w:rFonts w:ascii="Times New Roman" w:hAnsi="Times New Roman" w:cs="Times New Roman"/>
          <w:rPrChange w:id="2231" w:author="user" w:date="2020-06-29T14:21:00Z">
            <w:rPr>
              <w:ins w:id="2232" w:author="sumathi r" w:date="2020-06-24T12:45:00Z"/>
            </w:rPr>
          </w:rPrChange>
        </w:rPr>
        <w:pPrChange w:id="2233" w:author="user" w:date="2020-06-29T14:21:00Z">
          <w:pPr>
            <w:pStyle w:val="ListParagraph"/>
            <w:numPr>
              <w:numId w:val="27"/>
            </w:numPr>
            <w:spacing w:after="160" w:line="240" w:lineRule="auto"/>
            <w:ind w:hanging="360"/>
          </w:pPr>
        </w:pPrChange>
      </w:pPr>
      <w:ins w:id="2234" w:author="sumathi r" w:date="2020-06-24T12:45:00Z">
        <w:r w:rsidRPr="004F1E35">
          <w:rPr>
            <w:rFonts w:ascii="Times New Roman" w:hAnsi="Times New Roman" w:cs="Times New Roman"/>
            <w:rPrChange w:id="2235" w:author="user" w:date="2020-06-29T14:21:00Z">
              <w:rPr/>
            </w:rPrChange>
          </w:rPr>
          <w:t xml:space="preserve">Click the ellipsis icon as shown in the </w:t>
        </w:r>
      </w:ins>
      <w:ins w:id="2236" w:author="user" w:date="2020-06-29T14:39:00Z">
        <w:r w:rsidR="007F27CF">
          <w:rPr>
            <w:rFonts w:ascii="Times New Roman" w:hAnsi="Times New Roman" w:cs="Times New Roman"/>
          </w:rPr>
          <w:t xml:space="preserve">following </w:t>
        </w:r>
      </w:ins>
      <w:ins w:id="2237" w:author="sumathi r" w:date="2020-06-24T12:45:00Z">
        <w:r w:rsidRPr="004F1E35">
          <w:rPr>
            <w:rFonts w:ascii="Times New Roman" w:hAnsi="Times New Roman" w:cs="Times New Roman"/>
            <w:rPrChange w:id="2238" w:author="user" w:date="2020-06-29T14:21:00Z">
              <w:rPr/>
            </w:rPrChange>
          </w:rPr>
          <w:t>screen</w:t>
        </w:r>
        <w:del w:id="2239" w:author="user" w:date="2020-06-29T14:39:00Z">
          <w:r w:rsidRPr="004F1E35" w:rsidDel="007F27CF">
            <w:rPr>
              <w:rFonts w:ascii="Times New Roman" w:hAnsi="Times New Roman" w:cs="Times New Roman"/>
              <w:rPrChange w:id="2240" w:author="user" w:date="2020-06-29T14:21:00Z">
                <w:rPr/>
              </w:rPrChange>
            </w:rPr>
            <w:delText xml:space="preserve"> below</w:delText>
          </w:r>
        </w:del>
        <w:r w:rsidRPr="004F1E35">
          <w:rPr>
            <w:rFonts w:ascii="Times New Roman" w:hAnsi="Times New Roman" w:cs="Times New Roman"/>
            <w:rPrChange w:id="2241" w:author="user" w:date="2020-06-29T14:21:00Z">
              <w:rPr/>
            </w:rPrChange>
          </w:rPr>
          <w:t>.</w:t>
        </w:r>
      </w:ins>
    </w:p>
    <w:p w14:paraId="5C39BC01" w14:textId="54A89463" w:rsidR="0050713A" w:rsidRPr="004F1E35" w:rsidRDefault="0050713A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ins w:id="2242" w:author="sumathi r" w:date="2020-06-24T12:45:00Z"/>
          <w:rFonts w:ascii="Times New Roman" w:hAnsi="Times New Roman" w:cs="Times New Roman"/>
          <w:rPrChange w:id="2243" w:author="user" w:date="2020-06-29T14:21:00Z">
            <w:rPr>
              <w:ins w:id="2244" w:author="sumathi r" w:date="2020-06-24T12:45:00Z"/>
            </w:rPr>
          </w:rPrChange>
        </w:rPr>
        <w:pPrChange w:id="2245" w:author="user" w:date="2020-06-29T14:21:00Z">
          <w:pPr>
            <w:pStyle w:val="ListParagraph"/>
            <w:numPr>
              <w:numId w:val="27"/>
            </w:numPr>
            <w:spacing w:after="160" w:line="240" w:lineRule="auto"/>
            <w:ind w:hanging="360"/>
          </w:pPr>
        </w:pPrChange>
      </w:pPr>
      <w:ins w:id="2246" w:author="sumathi r" w:date="2020-06-24T12:45:00Z">
        <w:r w:rsidRPr="004F1E35">
          <w:rPr>
            <w:rFonts w:ascii="Times New Roman" w:hAnsi="Times New Roman" w:cs="Times New Roman"/>
            <w:rPrChange w:id="2247" w:author="user" w:date="2020-06-29T14:21:00Z">
              <w:rPr/>
            </w:rPrChange>
          </w:rPr>
          <w:t xml:space="preserve">Click the </w:t>
        </w:r>
        <w:r w:rsidRPr="004F1E35">
          <w:rPr>
            <w:rFonts w:ascii="Times New Roman" w:hAnsi="Times New Roman" w:cs="Times New Roman"/>
            <w:b/>
            <w:bCs/>
            <w:rPrChange w:id="2248" w:author="user" w:date="2020-06-29T14:21:00Z">
              <w:rPr>
                <w:b/>
                <w:bCs/>
              </w:rPr>
            </w:rPrChange>
          </w:rPr>
          <w:t xml:space="preserve">Edit </w:t>
        </w:r>
      </w:ins>
      <w:ins w:id="2249" w:author="sumathi r" w:date="2020-06-24T12:46:00Z">
        <w:r w:rsidRPr="004F1E35">
          <w:rPr>
            <w:rFonts w:ascii="Times New Roman" w:hAnsi="Times New Roman" w:cs="Times New Roman"/>
            <w:b/>
            <w:bCs/>
            <w:rPrChange w:id="2250" w:author="user" w:date="2020-06-29T14:21:00Z">
              <w:rPr>
                <w:b/>
                <w:bCs/>
              </w:rPr>
            </w:rPrChange>
          </w:rPr>
          <w:t>Teacher</w:t>
        </w:r>
      </w:ins>
      <w:ins w:id="2251" w:author="sumathi r" w:date="2020-06-24T12:45:00Z">
        <w:r w:rsidRPr="004F1E35">
          <w:rPr>
            <w:rFonts w:ascii="Times New Roman" w:hAnsi="Times New Roman" w:cs="Times New Roman"/>
            <w:rPrChange w:id="2252" w:author="user" w:date="2020-06-29T14:21:00Z">
              <w:rPr/>
            </w:rPrChange>
          </w:rPr>
          <w:t xml:space="preserve"> button.</w:t>
        </w:r>
      </w:ins>
    </w:p>
    <w:p w14:paraId="2DEE5B44" w14:textId="09363CEB" w:rsidR="0050713A" w:rsidRPr="004F1E35" w:rsidRDefault="0050713A">
      <w:pPr>
        <w:pStyle w:val="Heading3"/>
        <w:spacing w:line="240" w:lineRule="auto"/>
        <w:jc w:val="both"/>
        <w:rPr>
          <w:ins w:id="2253" w:author="sumathi r" w:date="2020-06-24T12:48:00Z"/>
          <w:rFonts w:ascii="Times New Roman" w:hAnsi="Times New Roman" w:cs="Times New Roman"/>
          <w:rPrChange w:id="2254" w:author="user" w:date="2020-06-29T14:21:00Z">
            <w:rPr>
              <w:ins w:id="2255" w:author="sumathi r" w:date="2020-06-24T12:48:00Z"/>
            </w:rPr>
          </w:rPrChange>
        </w:rPr>
        <w:pPrChange w:id="2256" w:author="user" w:date="2020-06-29T14:21:00Z">
          <w:pPr>
            <w:pStyle w:val="Heading3"/>
            <w:spacing w:line="240" w:lineRule="auto"/>
          </w:pPr>
        </w:pPrChange>
      </w:pPr>
      <w:bookmarkStart w:id="2257" w:name="_Toc44335607"/>
      <w:ins w:id="2258" w:author="sumathi r" w:date="2020-06-24T12:45:00Z">
        <w:r w:rsidRPr="004F1E35">
          <w:rPr>
            <w:rFonts w:ascii="Times New Roman" w:hAnsi="Times New Roman" w:cs="Times New Roman"/>
            <w:rPrChange w:id="2259" w:author="user" w:date="2020-06-29T14:21:00Z">
              <w:rPr/>
            </w:rPrChange>
          </w:rPr>
          <w:t xml:space="preserve">Edit </w:t>
        </w:r>
      </w:ins>
      <w:ins w:id="2260" w:author="sumathi r" w:date="2020-06-24T12:46:00Z">
        <w:r w:rsidRPr="004F1E35">
          <w:rPr>
            <w:rFonts w:ascii="Times New Roman" w:hAnsi="Times New Roman" w:cs="Times New Roman"/>
            <w:rPrChange w:id="2261" w:author="user" w:date="2020-06-29T14:21:00Z">
              <w:rPr/>
            </w:rPrChange>
          </w:rPr>
          <w:t>Teacher:</w:t>
        </w:r>
      </w:ins>
      <w:bookmarkEnd w:id="2257"/>
    </w:p>
    <w:p w14:paraId="00CBC876" w14:textId="77777777" w:rsidR="0050713A" w:rsidRPr="004F1E35" w:rsidRDefault="0050713A">
      <w:pPr>
        <w:jc w:val="both"/>
        <w:rPr>
          <w:ins w:id="2262" w:author="sumathi r" w:date="2020-06-24T12:46:00Z"/>
          <w:rFonts w:ascii="Times New Roman" w:hAnsi="Times New Roman" w:cs="Times New Roman"/>
          <w:rPrChange w:id="2263" w:author="user" w:date="2020-06-29T14:21:00Z">
            <w:rPr>
              <w:ins w:id="2264" w:author="sumathi r" w:date="2020-06-24T12:46:00Z"/>
              <w:rFonts w:asciiTheme="minorHAnsi" w:eastAsiaTheme="minorHAnsi" w:hAnsiTheme="minorHAnsi" w:cstheme="minorBidi"/>
              <w:color w:val="auto"/>
              <w:sz w:val="22"/>
              <w:szCs w:val="22"/>
            </w:rPr>
          </w:rPrChange>
        </w:rPr>
        <w:pPrChange w:id="2265" w:author="user" w:date="2020-06-29T14:21:00Z">
          <w:pPr>
            <w:pStyle w:val="Heading3"/>
            <w:spacing w:line="240" w:lineRule="auto"/>
          </w:pPr>
        </w:pPrChange>
      </w:pPr>
    </w:p>
    <w:p w14:paraId="1FF4D86B" w14:textId="7E27BAB4" w:rsidR="0050713A" w:rsidRPr="004F1E35" w:rsidRDefault="0050713A">
      <w:pPr>
        <w:jc w:val="both"/>
        <w:rPr>
          <w:ins w:id="2266" w:author="sumathi r" w:date="2020-06-24T12:45:00Z"/>
          <w:rFonts w:ascii="Times New Roman" w:hAnsi="Times New Roman" w:cs="Times New Roman"/>
          <w:rPrChange w:id="2267" w:author="user" w:date="2020-06-29T14:21:00Z">
            <w:rPr>
              <w:ins w:id="2268" w:author="sumathi r" w:date="2020-06-24T12:45:00Z"/>
              <w:rFonts w:asciiTheme="minorHAnsi" w:eastAsiaTheme="minorHAnsi" w:hAnsiTheme="minorHAnsi" w:cstheme="minorBidi"/>
              <w:color w:val="auto"/>
              <w:sz w:val="22"/>
              <w:szCs w:val="22"/>
            </w:rPr>
          </w:rPrChange>
        </w:rPr>
        <w:pPrChange w:id="2269" w:author="user" w:date="2020-06-29T14:21:00Z">
          <w:pPr>
            <w:pStyle w:val="Heading3"/>
            <w:spacing w:line="240" w:lineRule="auto"/>
          </w:pPr>
        </w:pPrChange>
      </w:pPr>
      <w:ins w:id="2270" w:author="sumathi r" w:date="2020-06-24T12:48:00Z">
        <w:r w:rsidRPr="004F1E35">
          <w:rPr>
            <w:rFonts w:ascii="Times New Roman" w:hAnsi="Times New Roman" w:cs="Times New Roman"/>
            <w:noProof/>
            <w:rPrChange w:id="2271" w:author="user" w:date="2020-06-29T14:21:00Z">
              <w:rPr>
                <w:noProof/>
              </w:rPr>
            </w:rPrChange>
          </w:rPr>
          <w:lastRenderedPageBreak/>
          <w:drawing>
            <wp:inline distT="0" distB="0" distL="0" distR="0" wp14:anchorId="55328D64" wp14:editId="2531F950">
              <wp:extent cx="5943600" cy="2124710"/>
              <wp:effectExtent l="0" t="0" r="0" b="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1247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50A680" w14:textId="77777777" w:rsidR="0050713A" w:rsidRPr="004F1E35" w:rsidRDefault="0050713A">
      <w:pPr>
        <w:spacing w:after="160" w:line="240" w:lineRule="auto"/>
        <w:jc w:val="both"/>
        <w:rPr>
          <w:ins w:id="2272" w:author="sumathi r" w:date="2020-06-23T19:38:00Z"/>
          <w:rFonts w:ascii="Times New Roman" w:hAnsi="Times New Roman" w:cs="Times New Roman"/>
          <w:rPrChange w:id="2273" w:author="user" w:date="2020-06-29T14:21:00Z">
            <w:rPr>
              <w:ins w:id="2274" w:author="sumathi r" w:date="2020-06-23T19:38:00Z"/>
            </w:rPr>
          </w:rPrChange>
        </w:rPr>
        <w:pPrChange w:id="2275" w:author="user" w:date="2020-06-29T14:21:00Z">
          <w:pPr>
            <w:pStyle w:val="ListParagraph"/>
            <w:numPr>
              <w:numId w:val="21"/>
            </w:numPr>
            <w:spacing w:after="160" w:line="240" w:lineRule="auto"/>
            <w:ind w:hanging="360"/>
          </w:pPr>
        </w:pPrChange>
      </w:pPr>
    </w:p>
    <w:p w14:paraId="68EA00FD" w14:textId="10937835" w:rsidR="0050713A" w:rsidRPr="004F1E35" w:rsidRDefault="0050713A">
      <w:pPr>
        <w:pStyle w:val="ListParagraph"/>
        <w:numPr>
          <w:ilvl w:val="0"/>
          <w:numId w:val="26"/>
        </w:numPr>
        <w:spacing w:after="160" w:line="240" w:lineRule="auto"/>
        <w:jc w:val="both"/>
        <w:rPr>
          <w:ins w:id="2276" w:author="sumathi r" w:date="2020-06-24T12:51:00Z"/>
          <w:rFonts w:ascii="Times New Roman" w:hAnsi="Times New Roman" w:cs="Times New Roman"/>
          <w:rPrChange w:id="2277" w:author="user" w:date="2020-06-29T14:21:00Z">
            <w:rPr>
              <w:ins w:id="2278" w:author="sumathi r" w:date="2020-06-24T12:51:00Z"/>
            </w:rPr>
          </w:rPrChange>
        </w:rPr>
        <w:pPrChange w:id="2279" w:author="user" w:date="2020-06-29T14:21:00Z">
          <w:pPr>
            <w:pStyle w:val="ListParagraph"/>
            <w:numPr>
              <w:numId w:val="26"/>
            </w:numPr>
            <w:spacing w:after="160" w:line="240" w:lineRule="auto"/>
            <w:ind w:hanging="360"/>
          </w:pPr>
        </w:pPrChange>
      </w:pPr>
      <w:ins w:id="2280" w:author="sumathi r" w:date="2020-06-24T12:49:00Z">
        <w:r w:rsidRPr="004F1E35">
          <w:rPr>
            <w:rFonts w:ascii="Times New Roman" w:hAnsi="Times New Roman" w:cs="Times New Roman"/>
            <w:rPrChange w:id="2281" w:author="user" w:date="2020-06-29T14:21:00Z">
              <w:rPr/>
            </w:rPrChange>
          </w:rPr>
          <w:t>The Edit Teacher window is displayed</w:t>
        </w:r>
      </w:ins>
      <w:ins w:id="2282" w:author="user" w:date="2020-06-29T14:39:00Z">
        <w:r w:rsidR="007F27CF">
          <w:rPr>
            <w:rFonts w:ascii="Times New Roman" w:hAnsi="Times New Roman" w:cs="Times New Roman"/>
          </w:rPr>
          <w:t xml:space="preserve"> as follows</w:t>
        </w:r>
      </w:ins>
      <w:ins w:id="2283" w:author="sumathi r" w:date="2020-06-24T12:49:00Z">
        <w:r w:rsidRPr="004F1E35">
          <w:rPr>
            <w:rFonts w:ascii="Times New Roman" w:hAnsi="Times New Roman" w:cs="Times New Roman"/>
            <w:rPrChange w:id="2284" w:author="user" w:date="2020-06-29T14:21:00Z">
              <w:rPr/>
            </w:rPrChange>
          </w:rPr>
          <w:t>.</w:t>
        </w:r>
      </w:ins>
    </w:p>
    <w:p w14:paraId="1965EC39" w14:textId="77777777" w:rsidR="003F0682" w:rsidRPr="004F1E35" w:rsidRDefault="003F0682">
      <w:pPr>
        <w:pStyle w:val="ListParagraph"/>
        <w:spacing w:after="160" w:line="240" w:lineRule="auto"/>
        <w:jc w:val="both"/>
        <w:rPr>
          <w:ins w:id="2285" w:author="sumathi r" w:date="2020-06-24T12:49:00Z"/>
          <w:rFonts w:ascii="Times New Roman" w:hAnsi="Times New Roman" w:cs="Times New Roman"/>
          <w:rPrChange w:id="2286" w:author="user" w:date="2020-06-29T14:21:00Z">
            <w:rPr>
              <w:ins w:id="2287" w:author="sumathi r" w:date="2020-06-24T12:49:00Z"/>
            </w:rPr>
          </w:rPrChange>
        </w:rPr>
        <w:pPrChange w:id="2288" w:author="user" w:date="2020-06-29T14:21:00Z">
          <w:pPr>
            <w:pStyle w:val="ListParagraph"/>
            <w:numPr>
              <w:numId w:val="26"/>
            </w:numPr>
            <w:spacing w:after="160" w:line="240" w:lineRule="auto"/>
            <w:ind w:hanging="360"/>
          </w:pPr>
        </w:pPrChange>
      </w:pPr>
    </w:p>
    <w:p w14:paraId="55CD87FE" w14:textId="7623FC81" w:rsidR="00AB0372" w:rsidRPr="004F1E35" w:rsidRDefault="003F0682">
      <w:pPr>
        <w:spacing w:after="160" w:line="240" w:lineRule="auto"/>
        <w:jc w:val="both"/>
        <w:rPr>
          <w:ins w:id="2289" w:author="sumathi r" w:date="2020-06-24T12:51:00Z"/>
          <w:rFonts w:ascii="Times New Roman" w:hAnsi="Times New Roman" w:cs="Times New Roman"/>
          <w:rPrChange w:id="2290" w:author="user" w:date="2020-06-29T14:21:00Z">
            <w:rPr>
              <w:ins w:id="2291" w:author="sumathi r" w:date="2020-06-24T12:51:00Z"/>
            </w:rPr>
          </w:rPrChange>
        </w:rPr>
        <w:pPrChange w:id="2292" w:author="user" w:date="2020-06-29T14:21:00Z">
          <w:pPr>
            <w:spacing w:after="160" w:line="240" w:lineRule="auto"/>
          </w:pPr>
        </w:pPrChange>
      </w:pPr>
      <w:ins w:id="2293" w:author="sumathi r" w:date="2020-06-24T12:50:00Z">
        <w:r w:rsidRPr="004F1E35">
          <w:rPr>
            <w:rFonts w:ascii="Times New Roman" w:hAnsi="Times New Roman" w:cs="Times New Roman"/>
            <w:noProof/>
            <w:rPrChange w:id="2294" w:author="user" w:date="2020-06-29T14:21:00Z">
              <w:rPr>
                <w:noProof/>
              </w:rPr>
            </w:rPrChange>
          </w:rPr>
          <w:drawing>
            <wp:inline distT="0" distB="0" distL="0" distR="0" wp14:anchorId="58453A3B" wp14:editId="0E743697">
              <wp:extent cx="5943600" cy="2938780"/>
              <wp:effectExtent l="0" t="0" r="0" b="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38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9ACABC" w14:textId="16608177" w:rsidR="003F0682" w:rsidRPr="004F1E35" w:rsidRDefault="003F0682">
      <w:pPr>
        <w:spacing w:after="160" w:line="240" w:lineRule="auto"/>
        <w:jc w:val="both"/>
        <w:rPr>
          <w:ins w:id="2295" w:author="sumathi r" w:date="2020-06-24T12:51:00Z"/>
          <w:rFonts w:ascii="Times New Roman" w:hAnsi="Times New Roman" w:cs="Times New Roman"/>
          <w:rPrChange w:id="2296" w:author="user" w:date="2020-06-29T14:21:00Z">
            <w:rPr>
              <w:ins w:id="2297" w:author="sumathi r" w:date="2020-06-24T12:51:00Z"/>
            </w:rPr>
          </w:rPrChange>
        </w:rPr>
        <w:pPrChange w:id="2298" w:author="user" w:date="2020-06-29T14:21:00Z">
          <w:pPr>
            <w:spacing w:after="160" w:line="240" w:lineRule="auto"/>
          </w:pPr>
        </w:pPrChange>
      </w:pPr>
    </w:p>
    <w:p w14:paraId="0E7CF667" w14:textId="51EC821D" w:rsidR="003F0682" w:rsidRPr="004F1E35" w:rsidRDefault="003F0682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ins w:id="2299" w:author="sumathi r" w:date="2020-06-24T12:51:00Z"/>
          <w:rFonts w:ascii="Times New Roman" w:hAnsi="Times New Roman" w:cs="Times New Roman"/>
          <w:rPrChange w:id="2300" w:author="user" w:date="2020-06-29T14:21:00Z">
            <w:rPr>
              <w:ins w:id="2301" w:author="sumathi r" w:date="2020-06-24T12:51:00Z"/>
            </w:rPr>
          </w:rPrChange>
        </w:rPr>
        <w:pPrChange w:id="2302" w:author="user" w:date="2020-06-29T14:21:00Z">
          <w:pPr>
            <w:pStyle w:val="ListParagraph"/>
            <w:numPr>
              <w:numId w:val="25"/>
            </w:numPr>
            <w:spacing w:after="160" w:line="240" w:lineRule="auto"/>
            <w:ind w:hanging="360"/>
          </w:pPr>
        </w:pPrChange>
      </w:pPr>
      <w:ins w:id="2303" w:author="sumathi r" w:date="2020-06-24T12:51:00Z">
        <w:r w:rsidRPr="004F1E35">
          <w:rPr>
            <w:rFonts w:ascii="Times New Roman" w:hAnsi="Times New Roman" w:cs="Times New Roman"/>
            <w:rPrChange w:id="2304" w:author="user" w:date="2020-06-29T14:21:00Z">
              <w:rPr/>
            </w:rPrChange>
          </w:rPr>
          <w:t xml:space="preserve">In this window, you can edit the teacher’s information including first name, middle name, last name, email, </w:t>
        </w:r>
        <w:proofErr w:type="gramStart"/>
        <w:r w:rsidRPr="004F1E35">
          <w:rPr>
            <w:rFonts w:ascii="Times New Roman" w:hAnsi="Times New Roman" w:cs="Times New Roman"/>
            <w:rPrChange w:id="2305" w:author="user" w:date="2020-06-29T14:21:00Z">
              <w:rPr/>
            </w:rPrChange>
          </w:rPr>
          <w:t>school</w:t>
        </w:r>
        <w:proofErr w:type="gramEnd"/>
        <w:r w:rsidRPr="004F1E35">
          <w:rPr>
            <w:rFonts w:ascii="Times New Roman" w:hAnsi="Times New Roman" w:cs="Times New Roman"/>
            <w:rPrChange w:id="2306" w:author="user" w:date="2020-06-29T14:21:00Z">
              <w:rPr/>
            </w:rPrChange>
          </w:rPr>
          <w:t xml:space="preserve"> and </w:t>
        </w:r>
      </w:ins>
      <w:ins w:id="2307" w:author="sumathi r" w:date="2020-06-24T12:52:00Z">
        <w:r w:rsidRPr="004F1E35">
          <w:rPr>
            <w:rFonts w:ascii="Times New Roman" w:hAnsi="Times New Roman" w:cs="Times New Roman"/>
            <w:rPrChange w:id="2308" w:author="user" w:date="2020-06-29T14:21:00Z">
              <w:rPr/>
            </w:rPrChange>
          </w:rPr>
          <w:t>title</w:t>
        </w:r>
      </w:ins>
      <w:ins w:id="2309" w:author="sumathi r" w:date="2020-06-24T12:51:00Z">
        <w:r w:rsidRPr="004F1E35">
          <w:rPr>
            <w:rFonts w:ascii="Times New Roman" w:hAnsi="Times New Roman" w:cs="Times New Roman"/>
            <w:rPrChange w:id="2310" w:author="user" w:date="2020-06-29T14:21:00Z">
              <w:rPr/>
            </w:rPrChange>
          </w:rPr>
          <w:t>.</w:t>
        </w:r>
      </w:ins>
    </w:p>
    <w:p w14:paraId="6B0580D1" w14:textId="77777777" w:rsidR="003F0682" w:rsidRPr="004F1E35" w:rsidRDefault="003F0682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ins w:id="2311" w:author="sumathi r" w:date="2020-06-24T12:51:00Z"/>
          <w:rFonts w:ascii="Times New Roman" w:hAnsi="Times New Roman" w:cs="Times New Roman"/>
          <w:rPrChange w:id="2312" w:author="user" w:date="2020-06-29T14:21:00Z">
            <w:rPr>
              <w:ins w:id="2313" w:author="sumathi r" w:date="2020-06-24T12:51:00Z"/>
            </w:rPr>
          </w:rPrChange>
        </w:rPr>
        <w:pPrChange w:id="2314" w:author="user" w:date="2020-06-29T14:21:00Z">
          <w:pPr>
            <w:pStyle w:val="ListParagraph"/>
            <w:numPr>
              <w:numId w:val="25"/>
            </w:numPr>
            <w:spacing w:after="160" w:line="240" w:lineRule="auto"/>
            <w:ind w:hanging="360"/>
          </w:pPr>
        </w:pPrChange>
      </w:pPr>
      <w:ins w:id="2315" w:author="sumathi r" w:date="2020-06-24T12:51:00Z">
        <w:r w:rsidRPr="004F1E35">
          <w:rPr>
            <w:rFonts w:ascii="Times New Roman" w:hAnsi="Times New Roman" w:cs="Times New Roman"/>
            <w:rPrChange w:id="2316" w:author="user" w:date="2020-06-29T14:21:00Z">
              <w:rPr/>
            </w:rPrChange>
          </w:rPr>
          <w:t xml:space="preserve">Click the </w:t>
        </w:r>
        <w:r w:rsidRPr="004F1E35">
          <w:rPr>
            <w:rFonts w:ascii="Times New Roman" w:hAnsi="Times New Roman" w:cs="Times New Roman"/>
            <w:b/>
            <w:bCs/>
            <w:rPrChange w:id="2317" w:author="user" w:date="2020-06-29T14:21:00Z">
              <w:rPr>
                <w:b/>
                <w:bCs/>
              </w:rPr>
            </w:rPrChange>
          </w:rPr>
          <w:t>Submit</w:t>
        </w:r>
        <w:r w:rsidRPr="004F1E35">
          <w:rPr>
            <w:rFonts w:ascii="Times New Roman" w:hAnsi="Times New Roman" w:cs="Times New Roman"/>
            <w:rPrChange w:id="2318" w:author="user" w:date="2020-06-29T14:21:00Z">
              <w:rPr/>
            </w:rPrChange>
          </w:rPr>
          <w:t xml:space="preserve"> button to save your changes.</w:t>
        </w:r>
      </w:ins>
    </w:p>
    <w:p w14:paraId="0F536CAE" w14:textId="77777777" w:rsidR="003F0682" w:rsidRPr="004F1E35" w:rsidRDefault="003F0682">
      <w:pPr>
        <w:spacing w:after="160" w:line="240" w:lineRule="auto"/>
        <w:jc w:val="both"/>
        <w:rPr>
          <w:ins w:id="2319" w:author="sumathi r" w:date="2020-06-23T19:31:00Z"/>
          <w:rFonts w:ascii="Times New Roman" w:hAnsi="Times New Roman" w:cs="Times New Roman"/>
          <w:rPrChange w:id="2320" w:author="user" w:date="2020-06-29T14:21:00Z">
            <w:rPr>
              <w:ins w:id="2321" w:author="sumathi r" w:date="2020-06-23T19:31:00Z"/>
            </w:rPr>
          </w:rPrChange>
        </w:rPr>
        <w:pPrChange w:id="2322" w:author="user" w:date="2020-06-29T14:21:00Z">
          <w:pPr>
            <w:pStyle w:val="ListParagraph"/>
            <w:numPr>
              <w:numId w:val="21"/>
            </w:numPr>
            <w:spacing w:after="160" w:line="240" w:lineRule="auto"/>
            <w:ind w:hanging="360"/>
          </w:pPr>
        </w:pPrChange>
      </w:pPr>
    </w:p>
    <w:p w14:paraId="5EC7E483" w14:textId="66D966E5" w:rsidR="00642BE5" w:rsidRPr="004F1E35" w:rsidDel="007F27CF" w:rsidRDefault="00A3377F">
      <w:pPr>
        <w:jc w:val="both"/>
        <w:rPr>
          <w:ins w:id="2323" w:author="sumathi r" w:date="2020-06-23T19:21:00Z"/>
          <w:del w:id="2324" w:author="user" w:date="2020-06-29T14:39:00Z"/>
          <w:rFonts w:ascii="Times New Roman" w:hAnsi="Times New Roman" w:cs="Times New Roman"/>
          <w:rPrChange w:id="2325" w:author="user" w:date="2020-06-29T14:21:00Z">
            <w:rPr>
              <w:ins w:id="2326" w:author="sumathi r" w:date="2020-06-23T19:21:00Z"/>
              <w:del w:id="2327" w:author="user" w:date="2020-06-29T14:39:00Z"/>
              <w:b/>
              <w:bCs/>
              <w:sz w:val="28"/>
              <w:szCs w:val="28"/>
            </w:rPr>
          </w:rPrChange>
        </w:rPr>
        <w:pPrChange w:id="2328" w:author="user" w:date="2020-06-29T14:21:00Z">
          <w:pPr>
            <w:pStyle w:val="Heading2"/>
            <w:spacing w:line="240" w:lineRule="auto"/>
          </w:pPr>
        </w:pPrChange>
      </w:pPr>
      <w:ins w:id="2329" w:author="sumathi r" w:date="2020-06-23T19:32:00Z">
        <w:r w:rsidRPr="004F1E35">
          <w:rPr>
            <w:rFonts w:ascii="Times New Roman" w:hAnsi="Times New Roman" w:cs="Times New Roman"/>
            <w:rPrChange w:id="2330" w:author="user" w:date="2020-06-29T14:21:00Z">
              <w:rPr/>
            </w:rPrChange>
          </w:rPr>
          <w:t xml:space="preserve">  </w:t>
        </w:r>
        <w:r w:rsidRPr="004F1E35">
          <w:rPr>
            <w:rFonts w:ascii="Times New Roman" w:hAnsi="Times New Roman" w:cs="Times New Roman"/>
            <w:rPrChange w:id="2331" w:author="user" w:date="2020-06-29T14:21:00Z">
              <w:rPr/>
            </w:rPrChange>
          </w:rPr>
          <w:tab/>
        </w:r>
      </w:ins>
      <w:ins w:id="2332" w:author="sumathi r" w:date="2020-06-23T19:31:00Z">
        <w:del w:id="2333" w:author="user" w:date="2020-06-29T14:39:00Z">
          <w:r w:rsidRPr="004F1E35" w:rsidDel="007F27CF">
            <w:rPr>
              <w:rFonts w:ascii="Times New Roman" w:hAnsi="Times New Roman" w:cs="Times New Roman"/>
              <w:rPrChange w:id="2334" w:author="user" w:date="2020-06-29T14:21:00Z">
                <w:rPr/>
              </w:rPrChange>
            </w:rPr>
            <w:delText xml:space="preserve"> </w:delText>
          </w:r>
        </w:del>
      </w:ins>
    </w:p>
    <w:p w14:paraId="27F7E532" w14:textId="77777777" w:rsidR="00642BE5" w:rsidRPr="004F1E35" w:rsidDel="007F27CF" w:rsidRDefault="00642BE5">
      <w:pPr>
        <w:jc w:val="both"/>
        <w:rPr>
          <w:ins w:id="2335" w:author="sumathi r" w:date="2020-06-23T19:17:00Z"/>
          <w:del w:id="2336" w:author="user" w:date="2020-06-29T14:39:00Z"/>
          <w:rFonts w:ascii="Times New Roman" w:hAnsi="Times New Roman" w:cs="Times New Roman"/>
          <w:rPrChange w:id="2337" w:author="user" w:date="2020-06-29T14:21:00Z">
            <w:rPr>
              <w:ins w:id="2338" w:author="sumathi r" w:date="2020-06-23T19:17:00Z"/>
              <w:del w:id="2339" w:author="user" w:date="2020-06-29T14:39:00Z"/>
            </w:rPr>
          </w:rPrChange>
        </w:rPr>
        <w:pPrChange w:id="2340" w:author="user" w:date="2020-06-29T14:21:00Z">
          <w:pPr/>
        </w:pPrChange>
      </w:pPr>
    </w:p>
    <w:p w14:paraId="12EC802A" w14:textId="77777777" w:rsidR="00351102" w:rsidRPr="004F1E35" w:rsidRDefault="00351102">
      <w:pPr>
        <w:jc w:val="both"/>
        <w:rPr>
          <w:ins w:id="2341" w:author="sumathi r" w:date="2020-06-23T19:15:00Z"/>
          <w:rPrChange w:id="2342" w:author="user" w:date="2020-06-29T14:21:00Z">
            <w:rPr>
              <w:ins w:id="2343" w:author="sumathi r" w:date="2020-06-23T19:15:00Z"/>
            </w:rPr>
          </w:rPrChange>
        </w:rPr>
        <w:pPrChange w:id="2344" w:author="user" w:date="2020-06-29T14:39:00Z">
          <w:pPr>
            <w:pStyle w:val="Heading2"/>
            <w:spacing w:line="240" w:lineRule="auto"/>
          </w:pPr>
        </w:pPrChange>
      </w:pPr>
    </w:p>
    <w:p w14:paraId="653E525C" w14:textId="09A17AB1" w:rsidR="00A069ED" w:rsidRPr="004F1E35" w:rsidRDefault="00A069ED">
      <w:pPr>
        <w:pStyle w:val="Heading2"/>
        <w:spacing w:line="240" w:lineRule="auto"/>
        <w:jc w:val="both"/>
        <w:rPr>
          <w:rFonts w:ascii="Times New Roman" w:hAnsi="Times New Roman" w:cs="Times New Roman"/>
          <w:rPrChange w:id="2345" w:author="user" w:date="2020-06-29T14:21:00Z">
            <w:rPr/>
          </w:rPrChange>
        </w:rPr>
        <w:pPrChange w:id="2346" w:author="user" w:date="2020-06-29T14:21:00Z">
          <w:pPr>
            <w:pStyle w:val="Heading2"/>
          </w:pPr>
        </w:pPrChange>
      </w:pPr>
      <w:bookmarkStart w:id="2347" w:name="_Toc44335608"/>
      <w:r w:rsidRPr="004F1E35">
        <w:rPr>
          <w:rFonts w:ascii="Times New Roman" w:hAnsi="Times New Roman" w:cs="Times New Roman"/>
          <w:rPrChange w:id="2348" w:author="user" w:date="2020-06-29T14:21:00Z">
            <w:rPr/>
          </w:rPrChange>
        </w:rPr>
        <w:t>Organizations:</w:t>
      </w:r>
      <w:bookmarkEnd w:id="2347"/>
    </w:p>
    <w:p w14:paraId="22EA725C" w14:textId="5D78B2B2" w:rsidR="00A069ED" w:rsidRPr="004F1E35" w:rsidRDefault="00A069ED">
      <w:pPr>
        <w:spacing w:line="240" w:lineRule="auto"/>
        <w:jc w:val="both"/>
        <w:rPr>
          <w:rFonts w:ascii="Times New Roman" w:hAnsi="Times New Roman" w:cs="Times New Roman"/>
          <w:rPrChange w:id="2349" w:author="user" w:date="2020-06-29T14:21:00Z">
            <w:rPr/>
          </w:rPrChange>
        </w:rPr>
        <w:pPrChange w:id="2350" w:author="user" w:date="2020-06-29T14:21:00Z">
          <w:pPr/>
        </w:pPrChange>
      </w:pPr>
      <w:del w:id="2351" w:author="user" w:date="2020-06-29T14:39:00Z">
        <w:r w:rsidRPr="004F1E35" w:rsidDel="007F27CF">
          <w:rPr>
            <w:rFonts w:ascii="Times New Roman" w:hAnsi="Times New Roman" w:cs="Times New Roman"/>
            <w:rPrChange w:id="2352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353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2354" w:author="user" w:date="2020-06-29T14:21:00Z">
            <w:rPr/>
          </w:rPrChange>
        </w:rPr>
        <w:t>Organizations</w:t>
      </w:r>
      <w:r w:rsidRPr="004F1E35">
        <w:rPr>
          <w:rFonts w:ascii="Times New Roman" w:hAnsi="Times New Roman" w:cs="Times New Roman"/>
          <w:rPrChange w:id="2355" w:author="user" w:date="2020-06-29T14:21:00Z">
            <w:rPr/>
          </w:rPrChange>
        </w:rPr>
        <w:t xml:space="preserve"> screen, you can view the organization requests from the </w:t>
      </w:r>
      <w:ins w:id="2356" w:author="user" w:date="2020-02-27T06:20:00Z">
        <w:r w:rsidR="0096552A" w:rsidRPr="004F1E35">
          <w:rPr>
            <w:rFonts w:ascii="Times New Roman" w:hAnsi="Times New Roman" w:cs="Times New Roman"/>
            <w:rPrChange w:id="2357" w:author="user" w:date="2020-06-29T14:21:00Z">
              <w:rPr/>
            </w:rPrChange>
          </w:rPr>
          <w:t>various o</w:t>
        </w:r>
      </w:ins>
      <w:del w:id="2358" w:author="user" w:date="2020-02-27T06:20:00Z">
        <w:r w:rsidR="008157E7" w:rsidRPr="004F1E35" w:rsidDel="0096552A">
          <w:rPr>
            <w:rFonts w:ascii="Times New Roman" w:hAnsi="Times New Roman" w:cs="Times New Roman"/>
            <w:rPrChange w:id="2359" w:author="user" w:date="2020-06-29T14:21:00Z">
              <w:rPr/>
            </w:rPrChange>
          </w:rPr>
          <w:delText>O</w:delText>
        </w:r>
      </w:del>
      <w:r w:rsidR="008157E7" w:rsidRPr="004F1E35">
        <w:rPr>
          <w:rFonts w:ascii="Times New Roman" w:hAnsi="Times New Roman" w:cs="Times New Roman"/>
          <w:rPrChange w:id="2360" w:author="user" w:date="2020-06-29T14:21:00Z">
            <w:rPr/>
          </w:rPrChange>
        </w:rPr>
        <w:t>rganizers</w:t>
      </w:r>
      <w:del w:id="2361" w:author="user" w:date="2020-02-27T06:20:00Z">
        <w:r w:rsidR="008157E7" w:rsidRPr="004F1E35" w:rsidDel="0096552A">
          <w:rPr>
            <w:rFonts w:ascii="Times New Roman" w:hAnsi="Times New Roman" w:cs="Times New Roman"/>
            <w:rPrChange w:id="2362" w:author="user" w:date="2020-06-29T14:21:00Z">
              <w:rPr/>
            </w:rPrChange>
          </w:rPr>
          <w:delText>,</w:delText>
        </w:r>
      </w:del>
      <w:r w:rsidR="008157E7" w:rsidRPr="004F1E35">
        <w:rPr>
          <w:rFonts w:ascii="Times New Roman" w:hAnsi="Times New Roman" w:cs="Times New Roman"/>
          <w:rPrChange w:id="2363" w:author="user" w:date="2020-06-29T14:21:00Z">
            <w:rPr/>
          </w:rPrChange>
        </w:rPr>
        <w:t xml:space="preserve"> and </w:t>
      </w:r>
      <w:ins w:id="2364" w:author="user" w:date="2020-06-29T14:39:00Z">
        <w:r w:rsidR="007F27CF">
          <w:rPr>
            <w:rFonts w:ascii="Times New Roman" w:hAnsi="Times New Roman" w:cs="Times New Roman"/>
          </w:rPr>
          <w:t xml:space="preserve">the admin </w:t>
        </w:r>
      </w:ins>
      <w:r w:rsidR="008157E7" w:rsidRPr="004F1E35">
        <w:rPr>
          <w:rFonts w:ascii="Times New Roman" w:hAnsi="Times New Roman" w:cs="Times New Roman"/>
          <w:rPrChange w:id="2365" w:author="user" w:date="2020-06-29T14:21:00Z">
            <w:rPr/>
          </w:rPrChange>
        </w:rPr>
        <w:t>can approve or reject the organizations. There are three tabs in this screen; Organization Approvals, Approved Organizations, Rejected Organizations.</w:t>
      </w:r>
    </w:p>
    <w:p w14:paraId="1731EC38" w14:textId="77777777" w:rsidR="003A032B" w:rsidRPr="004F1E35" w:rsidRDefault="003A032B">
      <w:pPr>
        <w:pStyle w:val="Heading3"/>
        <w:spacing w:line="240" w:lineRule="auto"/>
        <w:jc w:val="both"/>
        <w:rPr>
          <w:rFonts w:ascii="Times New Roman" w:hAnsi="Times New Roman" w:cs="Times New Roman"/>
          <w:rPrChange w:id="2366" w:author="user" w:date="2020-06-29T14:21:00Z">
            <w:rPr/>
          </w:rPrChange>
        </w:rPr>
        <w:pPrChange w:id="2367" w:author="user" w:date="2020-06-29T14:21:00Z">
          <w:pPr>
            <w:pStyle w:val="Heading3"/>
          </w:pPr>
        </w:pPrChange>
      </w:pPr>
      <w:bookmarkStart w:id="2368" w:name="_Toc44335609"/>
      <w:r w:rsidRPr="004F1E35">
        <w:rPr>
          <w:rFonts w:ascii="Times New Roman" w:hAnsi="Times New Roman" w:cs="Times New Roman"/>
          <w:rPrChange w:id="2369" w:author="user" w:date="2020-06-29T14:21:00Z">
            <w:rPr/>
          </w:rPrChange>
        </w:rPr>
        <w:t>Organization Approvals tab:</w:t>
      </w:r>
      <w:bookmarkEnd w:id="2368"/>
    </w:p>
    <w:p w14:paraId="713FEE0B" w14:textId="77777777" w:rsidR="0091593F" w:rsidRPr="004F1E35" w:rsidRDefault="0091593F">
      <w:pPr>
        <w:spacing w:line="240" w:lineRule="auto"/>
        <w:jc w:val="both"/>
        <w:rPr>
          <w:rFonts w:ascii="Times New Roman" w:hAnsi="Times New Roman" w:cs="Times New Roman"/>
          <w:rPrChange w:id="2370" w:author="user" w:date="2020-06-29T14:21:00Z">
            <w:rPr/>
          </w:rPrChange>
        </w:rPr>
        <w:pPrChange w:id="2371" w:author="user" w:date="2020-06-29T14:21:00Z">
          <w:pPr/>
        </w:pPrChange>
      </w:pPr>
      <w:del w:id="2372" w:author="user" w:date="2020-06-29T14:39:00Z">
        <w:r w:rsidRPr="004F1E35" w:rsidDel="007F27CF">
          <w:rPr>
            <w:rFonts w:ascii="Times New Roman" w:hAnsi="Times New Roman" w:cs="Times New Roman"/>
            <w:rPrChange w:id="2373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374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2375" w:author="user" w:date="2020-06-29T14:21:00Z">
            <w:rPr/>
          </w:rPrChange>
        </w:rPr>
        <w:t>Organization Approvals</w:t>
      </w:r>
      <w:r w:rsidRPr="004F1E35">
        <w:rPr>
          <w:rFonts w:ascii="Times New Roman" w:hAnsi="Times New Roman" w:cs="Times New Roman"/>
          <w:rPrChange w:id="2376" w:author="user" w:date="2020-06-29T14:21:00Z">
            <w:rPr/>
          </w:rPrChange>
        </w:rPr>
        <w:t xml:space="preserve"> tab</w:t>
      </w:r>
      <w:ins w:id="2377" w:author="user" w:date="2020-02-27T06:21:00Z">
        <w:r w:rsidR="0096552A" w:rsidRPr="004F1E35">
          <w:rPr>
            <w:rFonts w:ascii="Times New Roman" w:hAnsi="Times New Roman" w:cs="Times New Roman"/>
            <w:rPrChange w:id="2378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2379" w:author="user" w:date="2020-06-29T14:21:00Z">
            <w:rPr/>
          </w:rPrChange>
        </w:rPr>
        <w:t xml:space="preserve"> admin users can view the </w:t>
      </w:r>
      <w:ins w:id="2380" w:author="user" w:date="2020-02-27T06:21:00Z">
        <w:r w:rsidR="0096552A" w:rsidRPr="004F1E35">
          <w:rPr>
            <w:rFonts w:ascii="Times New Roman" w:hAnsi="Times New Roman" w:cs="Times New Roman"/>
            <w:rPrChange w:id="2381" w:author="user" w:date="2020-06-29T14:21:00Z">
              <w:rPr/>
            </w:rPrChange>
          </w:rPr>
          <w:t>o</w:t>
        </w:r>
      </w:ins>
      <w:del w:id="2382" w:author="user" w:date="2020-02-27T06:21:00Z">
        <w:r w:rsidRPr="004F1E35" w:rsidDel="0096552A">
          <w:rPr>
            <w:rFonts w:ascii="Times New Roman" w:hAnsi="Times New Roman" w:cs="Times New Roman"/>
            <w:rPrChange w:id="2383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384" w:author="user" w:date="2020-06-29T14:21:00Z">
            <w:rPr/>
          </w:rPrChange>
        </w:rPr>
        <w:t>rganizations posted by</w:t>
      </w:r>
      <w:ins w:id="2385" w:author="user" w:date="2020-02-27T06:21:00Z">
        <w:r w:rsidR="0096552A" w:rsidRPr="004F1E35">
          <w:rPr>
            <w:rFonts w:ascii="Times New Roman" w:hAnsi="Times New Roman" w:cs="Times New Roman"/>
            <w:rPrChange w:id="2386" w:author="user" w:date="2020-06-29T14:21:00Z">
              <w:rPr/>
            </w:rPrChange>
          </w:rPr>
          <w:t xml:space="preserve"> various</w:t>
        </w:r>
      </w:ins>
      <w:r w:rsidRPr="004F1E35">
        <w:rPr>
          <w:rFonts w:ascii="Times New Roman" w:hAnsi="Times New Roman" w:cs="Times New Roman"/>
          <w:rPrChange w:id="2387" w:author="user" w:date="2020-06-29T14:21:00Z">
            <w:rPr/>
          </w:rPrChange>
        </w:rPr>
        <w:t xml:space="preserve"> </w:t>
      </w:r>
      <w:ins w:id="2388" w:author="user" w:date="2020-02-27T06:21:00Z">
        <w:r w:rsidR="0096552A" w:rsidRPr="004F1E35">
          <w:rPr>
            <w:rFonts w:ascii="Times New Roman" w:hAnsi="Times New Roman" w:cs="Times New Roman"/>
            <w:rPrChange w:id="2389" w:author="user" w:date="2020-06-29T14:21:00Z">
              <w:rPr/>
            </w:rPrChange>
          </w:rPr>
          <w:t>o</w:t>
        </w:r>
      </w:ins>
      <w:del w:id="2390" w:author="user" w:date="2020-02-27T06:21:00Z">
        <w:r w:rsidRPr="004F1E35" w:rsidDel="0096552A">
          <w:rPr>
            <w:rFonts w:ascii="Times New Roman" w:hAnsi="Times New Roman" w:cs="Times New Roman"/>
            <w:rPrChange w:id="2391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392" w:author="user" w:date="2020-06-29T14:21:00Z">
            <w:rPr/>
          </w:rPrChange>
        </w:rPr>
        <w:t>rganizers</w:t>
      </w:r>
      <w:del w:id="2393" w:author="user" w:date="2020-02-27T06:22:00Z">
        <w:r w:rsidRPr="004F1E35" w:rsidDel="0096552A">
          <w:rPr>
            <w:rFonts w:ascii="Times New Roman" w:hAnsi="Times New Roman" w:cs="Times New Roman"/>
            <w:rPrChange w:id="2394" w:author="user" w:date="2020-06-29T14:21:00Z">
              <w:rPr/>
            </w:rPrChange>
          </w:rPr>
          <w:delText xml:space="preserve"> which are</w:delText>
        </w:r>
      </w:del>
      <w:r w:rsidRPr="004F1E35">
        <w:rPr>
          <w:rFonts w:ascii="Times New Roman" w:hAnsi="Times New Roman" w:cs="Times New Roman"/>
          <w:rPrChange w:id="2395" w:author="user" w:date="2020-06-29T14:21:00Z">
            <w:rPr/>
          </w:rPrChange>
        </w:rPr>
        <w:t xml:space="preserve"> </w:t>
      </w:r>
      <w:ins w:id="2396" w:author="user" w:date="2020-02-27T06:22:00Z">
        <w:r w:rsidR="0096552A" w:rsidRPr="004F1E35">
          <w:rPr>
            <w:rFonts w:ascii="Times New Roman" w:hAnsi="Times New Roman" w:cs="Times New Roman"/>
            <w:rPrChange w:id="2397" w:author="user" w:date="2020-06-29T14:21:00Z">
              <w:rPr/>
            </w:rPrChange>
          </w:rPr>
          <w:t>a</w:t>
        </w:r>
      </w:ins>
      <w:r w:rsidRPr="004F1E35">
        <w:rPr>
          <w:rFonts w:ascii="Times New Roman" w:hAnsi="Times New Roman" w:cs="Times New Roman"/>
          <w:rPrChange w:id="2398" w:author="user" w:date="2020-06-29T14:21:00Z">
            <w:rPr/>
          </w:rPrChange>
        </w:rPr>
        <w:t xml:space="preserve">waiting </w:t>
      </w:r>
      <w:del w:id="2399" w:author="user" w:date="2020-02-27T06:22:00Z">
        <w:r w:rsidRPr="004F1E35" w:rsidDel="0096552A">
          <w:rPr>
            <w:rFonts w:ascii="Times New Roman" w:hAnsi="Times New Roman" w:cs="Times New Roman"/>
            <w:rPrChange w:id="2400" w:author="user" w:date="2020-06-29T14:21:00Z">
              <w:rPr/>
            </w:rPrChange>
          </w:rPr>
          <w:delText xml:space="preserve">to be </w:delText>
        </w:r>
      </w:del>
      <w:r w:rsidRPr="004F1E35">
        <w:rPr>
          <w:rFonts w:ascii="Times New Roman" w:hAnsi="Times New Roman" w:cs="Times New Roman"/>
          <w:rPrChange w:id="2401" w:author="user" w:date="2020-06-29T14:21:00Z">
            <w:rPr/>
          </w:rPrChange>
        </w:rPr>
        <w:t>approv</w:t>
      </w:r>
      <w:ins w:id="2402" w:author="user" w:date="2020-02-27T06:22:00Z">
        <w:r w:rsidR="0096552A" w:rsidRPr="004F1E35">
          <w:rPr>
            <w:rFonts w:ascii="Times New Roman" w:hAnsi="Times New Roman" w:cs="Times New Roman"/>
            <w:rPrChange w:id="2403" w:author="user" w:date="2020-06-29T14:21:00Z">
              <w:rPr/>
            </w:rPrChange>
          </w:rPr>
          <w:t>al</w:t>
        </w:r>
      </w:ins>
      <w:del w:id="2404" w:author="user" w:date="2020-02-27T06:22:00Z">
        <w:r w:rsidRPr="004F1E35" w:rsidDel="0096552A">
          <w:rPr>
            <w:rFonts w:ascii="Times New Roman" w:hAnsi="Times New Roman" w:cs="Times New Roman"/>
            <w:rPrChange w:id="2405" w:author="user" w:date="2020-06-29T14:21:00Z">
              <w:rPr/>
            </w:rPrChange>
          </w:rPr>
          <w:delText>ed</w:delText>
        </w:r>
      </w:del>
      <w:r w:rsidRPr="004F1E35">
        <w:rPr>
          <w:rFonts w:ascii="Times New Roman" w:hAnsi="Times New Roman" w:cs="Times New Roman"/>
          <w:rPrChange w:id="2406" w:author="user" w:date="2020-06-29T14:21:00Z">
            <w:rPr/>
          </w:rPrChange>
        </w:rPr>
        <w:t xml:space="preserve">. On this screen, you can approve or reject organizations. You can also search for organizations and approve, reject, </w:t>
      </w:r>
      <w:proofErr w:type="gramStart"/>
      <w:r w:rsidRPr="004F1E35">
        <w:rPr>
          <w:rFonts w:ascii="Times New Roman" w:hAnsi="Times New Roman" w:cs="Times New Roman"/>
          <w:rPrChange w:id="2407" w:author="user" w:date="2020-06-29T14:21:00Z">
            <w:rPr/>
          </w:rPrChange>
        </w:rPr>
        <w:t>view</w:t>
      </w:r>
      <w:proofErr w:type="gramEnd"/>
      <w:r w:rsidRPr="004F1E35">
        <w:rPr>
          <w:rFonts w:ascii="Times New Roman" w:hAnsi="Times New Roman" w:cs="Times New Roman"/>
          <w:rPrChange w:id="2408" w:author="user" w:date="2020-06-29T14:21:00Z">
            <w:rPr/>
          </w:rPrChange>
        </w:rPr>
        <w:t xml:space="preserve"> or delete them. </w:t>
      </w:r>
    </w:p>
    <w:p w14:paraId="3C9C03B3" w14:textId="77777777" w:rsidR="00A3172F" w:rsidRPr="004F1E35" w:rsidRDefault="00A3172F">
      <w:pPr>
        <w:spacing w:line="240" w:lineRule="auto"/>
        <w:jc w:val="both"/>
        <w:rPr>
          <w:rFonts w:ascii="Times New Roman" w:hAnsi="Times New Roman" w:cs="Times New Roman"/>
          <w:rPrChange w:id="2409" w:author="user" w:date="2020-06-29T14:21:00Z">
            <w:rPr/>
          </w:rPrChange>
        </w:rPr>
        <w:pPrChange w:id="2410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411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274E2ABE" wp14:editId="75AC2A62">
            <wp:extent cx="5943600" cy="4348653"/>
            <wp:effectExtent l="19050" t="1905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46AC7D" w14:textId="77777777" w:rsidR="00AB5A28" w:rsidRPr="004F1E35" w:rsidRDefault="00AB5A28">
      <w:pPr>
        <w:pStyle w:val="Heading4"/>
        <w:spacing w:line="240" w:lineRule="auto"/>
        <w:jc w:val="both"/>
        <w:rPr>
          <w:rFonts w:ascii="Times New Roman" w:hAnsi="Times New Roman" w:cs="Times New Roman"/>
          <w:rPrChange w:id="2412" w:author="user" w:date="2020-06-29T14:21:00Z">
            <w:rPr/>
          </w:rPrChange>
        </w:rPr>
        <w:pPrChange w:id="2413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414" w:author="user" w:date="2020-06-29T14:21:00Z">
            <w:rPr/>
          </w:rPrChange>
        </w:rPr>
        <w:t xml:space="preserve">To approve or reject </w:t>
      </w:r>
      <w:proofErr w:type="spellStart"/>
      <w:proofErr w:type="gramStart"/>
      <w:r w:rsidRPr="004F1E35">
        <w:rPr>
          <w:rFonts w:ascii="Times New Roman" w:hAnsi="Times New Roman" w:cs="Times New Roman"/>
          <w:rPrChange w:id="2415" w:author="user" w:date="2020-06-29T14:21:00Z">
            <w:rPr/>
          </w:rPrChange>
        </w:rPr>
        <w:t>a</w:t>
      </w:r>
      <w:proofErr w:type="spellEnd"/>
      <w:proofErr w:type="gramEnd"/>
      <w:r w:rsidRPr="004F1E35">
        <w:rPr>
          <w:rFonts w:ascii="Times New Roman" w:hAnsi="Times New Roman" w:cs="Times New Roman"/>
          <w:rPrChange w:id="2416" w:author="user" w:date="2020-06-29T14:21:00Z">
            <w:rPr/>
          </w:rPrChange>
        </w:rPr>
        <w:t xml:space="preserve"> organization: </w:t>
      </w:r>
    </w:p>
    <w:p w14:paraId="5A5415AB" w14:textId="77777777" w:rsidR="00AB5A28" w:rsidRPr="004F1E35" w:rsidRDefault="00AB5A28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417" w:author="user" w:date="2020-06-29T14:21:00Z">
            <w:rPr/>
          </w:rPrChange>
        </w:rPr>
        <w:pPrChange w:id="2418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19" w:author="user" w:date="2020-06-29T14:21:00Z">
            <w:rPr/>
          </w:rPrChange>
        </w:rPr>
        <w:t>Select the organization from the list.</w:t>
      </w:r>
    </w:p>
    <w:p w14:paraId="66D02E4A" w14:textId="77777777" w:rsidR="00AB5A28" w:rsidRPr="004F1E35" w:rsidRDefault="00AB5A28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420" w:author="user" w:date="2020-06-29T14:21:00Z">
            <w:rPr/>
          </w:rPrChange>
        </w:rPr>
        <w:pPrChange w:id="2421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2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423" w:author="user" w:date="2020-06-29T14:21:00Z">
            <w:rPr>
              <w:b/>
              <w:bCs/>
            </w:rPr>
          </w:rPrChange>
        </w:rPr>
        <w:t>Approve</w:t>
      </w:r>
      <w:r w:rsidRPr="004F1E35">
        <w:rPr>
          <w:rFonts w:ascii="Times New Roman" w:hAnsi="Times New Roman" w:cs="Times New Roman"/>
          <w:rPrChange w:id="2424" w:author="user" w:date="2020-06-29T14:21:00Z">
            <w:rPr/>
          </w:rPrChange>
        </w:rPr>
        <w:t xml:space="preserve"> or </w:t>
      </w:r>
      <w:r w:rsidRPr="004F1E35">
        <w:rPr>
          <w:rFonts w:ascii="Times New Roman" w:hAnsi="Times New Roman" w:cs="Times New Roman"/>
          <w:b/>
          <w:bCs/>
          <w:rPrChange w:id="2425" w:author="user" w:date="2020-06-29T14:21:00Z">
            <w:rPr>
              <w:b/>
              <w:bCs/>
            </w:rPr>
          </w:rPrChange>
        </w:rPr>
        <w:t>Reject</w:t>
      </w:r>
      <w:r w:rsidRPr="004F1E35">
        <w:rPr>
          <w:rFonts w:ascii="Times New Roman" w:hAnsi="Times New Roman" w:cs="Times New Roman"/>
          <w:rPrChange w:id="2426" w:author="user" w:date="2020-06-29T14:21:00Z">
            <w:rPr/>
          </w:rPrChange>
        </w:rPr>
        <w:t xml:space="preserve"> buttons to approve or reject the organization.</w:t>
      </w:r>
    </w:p>
    <w:p w14:paraId="5B8CBFAC" w14:textId="77777777" w:rsidR="005B241D" w:rsidRPr="004F1E35" w:rsidRDefault="005B241D">
      <w:pPr>
        <w:spacing w:line="240" w:lineRule="auto"/>
        <w:jc w:val="both"/>
        <w:rPr>
          <w:rFonts w:ascii="Times New Roman" w:hAnsi="Times New Roman" w:cs="Times New Roman"/>
          <w:rPrChange w:id="2427" w:author="user" w:date="2020-06-29T14:21:00Z">
            <w:rPr/>
          </w:rPrChange>
        </w:rPr>
        <w:pPrChange w:id="2428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2429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2430" w:author="user" w:date="2020-06-29T14:21:00Z">
            <w:rPr/>
          </w:rPrChange>
        </w:rPr>
        <w:t xml:space="preserve"> The Organization</w:t>
      </w:r>
      <w:r w:rsidR="009F6039" w:rsidRPr="004F1E35">
        <w:rPr>
          <w:rFonts w:ascii="Times New Roman" w:hAnsi="Times New Roman" w:cs="Times New Roman"/>
          <w:rPrChange w:id="2431" w:author="user" w:date="2020-06-29T14:21:00Z">
            <w:rPr/>
          </w:rPrChange>
        </w:rPr>
        <w:t xml:space="preserve"> will receive</w:t>
      </w:r>
      <w:ins w:id="2432" w:author="user" w:date="2020-02-27T06:22:00Z">
        <w:r w:rsidR="00DA1DA0" w:rsidRPr="004F1E35">
          <w:rPr>
            <w:rFonts w:ascii="Times New Roman" w:hAnsi="Times New Roman" w:cs="Times New Roman"/>
            <w:rPrChange w:id="2433" w:author="user" w:date="2020-06-29T14:21:00Z">
              <w:rPr/>
            </w:rPrChange>
          </w:rPr>
          <w:t xml:space="preserve"> a</w:t>
        </w:r>
      </w:ins>
      <w:ins w:id="2434" w:author="user" w:date="2020-02-27T06:23:00Z">
        <w:r w:rsidR="00DA1DA0" w:rsidRPr="004F1E35">
          <w:rPr>
            <w:rFonts w:ascii="Times New Roman" w:hAnsi="Times New Roman" w:cs="Times New Roman"/>
            <w:rPrChange w:id="2435" w:author="user" w:date="2020-06-29T14:21:00Z">
              <w:rPr/>
            </w:rPrChange>
          </w:rPr>
          <w:t>n</w:t>
        </w:r>
      </w:ins>
      <w:r w:rsidRPr="004F1E35">
        <w:rPr>
          <w:rFonts w:ascii="Times New Roman" w:hAnsi="Times New Roman" w:cs="Times New Roman"/>
          <w:rPrChange w:id="2436" w:author="user" w:date="2020-06-29T14:21:00Z">
            <w:rPr/>
          </w:rPrChange>
        </w:rPr>
        <w:t xml:space="preserve"> </w:t>
      </w:r>
      <w:ins w:id="2437" w:author="user" w:date="2020-02-27T06:23:00Z">
        <w:r w:rsidR="00DA1DA0" w:rsidRPr="004F1E35">
          <w:rPr>
            <w:rFonts w:ascii="Times New Roman" w:hAnsi="Times New Roman" w:cs="Times New Roman"/>
            <w:bCs/>
            <w:rPrChange w:id="2438" w:author="user" w:date="2020-06-29T14:21:00Z">
              <w:rPr>
                <w:bCs/>
              </w:rPr>
            </w:rPrChange>
          </w:rPr>
          <w:t>em</w:t>
        </w:r>
      </w:ins>
      <w:del w:id="2439" w:author="user" w:date="2020-02-27T06:23:00Z">
        <w:r w:rsidRPr="004F1E35" w:rsidDel="00DA1DA0">
          <w:rPr>
            <w:rFonts w:ascii="Times New Roman" w:hAnsi="Times New Roman" w:cs="Times New Roman"/>
            <w:bCs/>
            <w:rPrChange w:id="2440" w:author="user" w:date="2020-06-29T14:21:00Z">
              <w:rPr>
                <w:b/>
              </w:rPr>
            </w:rPrChange>
          </w:rPr>
          <w:delText>E-M</w:delText>
        </w:r>
      </w:del>
      <w:r w:rsidRPr="004F1E35">
        <w:rPr>
          <w:rFonts w:ascii="Times New Roman" w:hAnsi="Times New Roman" w:cs="Times New Roman"/>
          <w:bCs/>
          <w:rPrChange w:id="2441" w:author="user" w:date="2020-06-29T14:21:00Z">
            <w:rPr>
              <w:b/>
            </w:rPr>
          </w:rPrChange>
        </w:rPr>
        <w:t>ail</w:t>
      </w:r>
      <w:r w:rsidRPr="004F1E35">
        <w:rPr>
          <w:rFonts w:ascii="Times New Roman" w:hAnsi="Times New Roman" w:cs="Times New Roman"/>
          <w:rPrChange w:id="2442" w:author="user" w:date="2020-06-29T14:21:00Z">
            <w:rPr/>
          </w:rPrChange>
        </w:rPr>
        <w:t xml:space="preserve"> from the administrator informing them of the approval with login credentials or rejection of the </w:t>
      </w:r>
      <w:r w:rsidR="009B0391" w:rsidRPr="004F1E35">
        <w:rPr>
          <w:rFonts w:ascii="Times New Roman" w:hAnsi="Times New Roman" w:cs="Times New Roman"/>
          <w:rPrChange w:id="2443" w:author="user" w:date="2020-06-29T14:21:00Z">
            <w:rPr/>
          </w:rPrChange>
        </w:rPr>
        <w:t>organization</w:t>
      </w:r>
      <w:r w:rsidRPr="004F1E35">
        <w:rPr>
          <w:rFonts w:ascii="Times New Roman" w:hAnsi="Times New Roman" w:cs="Times New Roman"/>
          <w:rPrChange w:id="2444" w:author="user" w:date="2020-06-29T14:21:00Z">
            <w:rPr/>
          </w:rPrChange>
        </w:rPr>
        <w:t xml:space="preserve">. </w:t>
      </w:r>
    </w:p>
    <w:p w14:paraId="41A20DD0" w14:textId="77777777" w:rsidR="00693B43" w:rsidRPr="004F1E35" w:rsidRDefault="00693B43">
      <w:pPr>
        <w:pStyle w:val="Heading4"/>
        <w:spacing w:line="240" w:lineRule="auto"/>
        <w:jc w:val="both"/>
        <w:rPr>
          <w:rFonts w:ascii="Times New Roman" w:hAnsi="Times New Roman" w:cs="Times New Roman"/>
          <w:rPrChange w:id="2445" w:author="user" w:date="2020-06-29T14:21:00Z">
            <w:rPr/>
          </w:rPrChange>
        </w:rPr>
        <w:pPrChange w:id="2446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447" w:author="user" w:date="2020-06-29T14:21:00Z">
            <w:rPr/>
          </w:rPrChange>
        </w:rPr>
        <w:t xml:space="preserve">To view organization: </w:t>
      </w:r>
    </w:p>
    <w:p w14:paraId="00F8C6B9" w14:textId="77777777" w:rsidR="00693B43" w:rsidRPr="004F1E35" w:rsidRDefault="00693B43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448" w:author="user" w:date="2020-06-29T14:21:00Z">
            <w:rPr/>
          </w:rPrChange>
        </w:rPr>
        <w:pPrChange w:id="2449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50" w:author="user" w:date="2020-06-29T14:21:00Z">
            <w:rPr/>
          </w:rPrChange>
        </w:rPr>
        <w:t>Click the ellipsis icon as shown in the screen below.</w:t>
      </w:r>
    </w:p>
    <w:p w14:paraId="62EC58BC" w14:textId="77777777" w:rsidR="00693B43" w:rsidRPr="004F1E35" w:rsidRDefault="00693B43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451" w:author="user" w:date="2020-06-29T14:21:00Z">
            <w:rPr/>
          </w:rPrChange>
        </w:rPr>
        <w:pPrChange w:id="2452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53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454" w:author="user" w:date="2020-06-29T14:21:00Z">
            <w:rPr>
              <w:b/>
              <w:bCs/>
            </w:rPr>
          </w:rPrChange>
        </w:rPr>
        <w:t>View Organization</w:t>
      </w:r>
      <w:r w:rsidRPr="004F1E35">
        <w:rPr>
          <w:rFonts w:ascii="Times New Roman" w:hAnsi="Times New Roman" w:cs="Times New Roman"/>
          <w:rPrChange w:id="2455" w:author="user" w:date="2020-06-29T14:21:00Z">
            <w:rPr/>
          </w:rPrChange>
        </w:rPr>
        <w:t xml:space="preserve"> button.</w:t>
      </w:r>
    </w:p>
    <w:p w14:paraId="2015009D" w14:textId="77777777" w:rsidR="003A032B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2456" w:author="user" w:date="2020-06-29T14:21:00Z">
            <w:rPr/>
          </w:rPrChange>
        </w:rPr>
        <w:pPrChange w:id="2457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2458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01C0BF58">
          <v:rect id="_x0000_s1078" style="position:absolute;left:0;text-align:left;margin-left:350.25pt;margin-top:102.55pt;width:87.75pt;height:42pt;z-index:2517135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693B43" w:rsidRPr="004F1E35">
        <w:rPr>
          <w:rFonts w:ascii="Times New Roman" w:hAnsi="Times New Roman" w:cs="Times New Roman"/>
          <w:noProof/>
          <w:rPrChange w:id="2459" w:author="user" w:date="2020-06-29T14:21:00Z">
            <w:rPr>
              <w:noProof/>
            </w:rPr>
          </w:rPrChange>
        </w:rPr>
        <w:drawing>
          <wp:inline distT="0" distB="0" distL="0" distR="0" wp14:anchorId="5A79312A" wp14:editId="16D847F4">
            <wp:extent cx="5943600" cy="2241030"/>
            <wp:effectExtent l="19050" t="19050" r="0" b="6985"/>
            <wp:docPr id="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03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53D95" w14:textId="77777777" w:rsidR="00693B43" w:rsidRPr="004F1E35" w:rsidRDefault="00693B43">
      <w:pPr>
        <w:spacing w:line="240" w:lineRule="auto"/>
        <w:jc w:val="both"/>
        <w:rPr>
          <w:rFonts w:ascii="Times New Roman" w:hAnsi="Times New Roman" w:cs="Times New Roman"/>
          <w:rPrChange w:id="2460" w:author="user" w:date="2020-06-29T14:21:00Z">
            <w:rPr/>
          </w:rPrChange>
        </w:rPr>
        <w:pPrChange w:id="2461" w:author="user" w:date="2020-06-29T14:21:00Z">
          <w:pPr/>
        </w:pPrChange>
      </w:pPr>
    </w:p>
    <w:p w14:paraId="09D85FF7" w14:textId="77777777" w:rsidR="00693B43" w:rsidRPr="004F1E35" w:rsidRDefault="00693B43">
      <w:pPr>
        <w:pStyle w:val="ListParagraph"/>
        <w:numPr>
          <w:ilvl w:val="0"/>
          <w:numId w:val="26"/>
        </w:numPr>
        <w:spacing w:after="160" w:line="240" w:lineRule="auto"/>
        <w:jc w:val="both"/>
        <w:rPr>
          <w:rFonts w:ascii="Times New Roman" w:hAnsi="Times New Roman" w:cs="Times New Roman"/>
          <w:rPrChange w:id="2462" w:author="user" w:date="2020-06-29T14:21:00Z">
            <w:rPr/>
          </w:rPrChange>
        </w:rPr>
        <w:pPrChange w:id="2463" w:author="user" w:date="2020-06-29T14:21:00Z">
          <w:pPr>
            <w:pStyle w:val="ListParagraph"/>
            <w:numPr>
              <w:numId w:val="2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64" w:author="user" w:date="2020-06-29T14:21:00Z">
            <w:rPr/>
          </w:rPrChange>
        </w:rPr>
        <w:t>The View Organization window is displayed.</w:t>
      </w:r>
    </w:p>
    <w:p w14:paraId="4CE62A3F" w14:textId="77777777" w:rsidR="00004D75" w:rsidRPr="004F1E35" w:rsidRDefault="00004D75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465" w:author="user" w:date="2020-06-29T14:21:00Z">
            <w:rPr/>
          </w:rPrChange>
        </w:rPr>
        <w:pPrChange w:id="2466" w:author="user" w:date="2020-06-29T14:21:00Z">
          <w:pPr>
            <w:pStyle w:val="ListParagraph"/>
            <w:spacing w:after="160" w:line="259" w:lineRule="auto"/>
          </w:pPr>
        </w:pPrChange>
      </w:pPr>
    </w:p>
    <w:p w14:paraId="34EF9079" w14:textId="77777777" w:rsidR="00004D75" w:rsidRPr="004F1E35" w:rsidRDefault="00004D75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467" w:author="user" w:date="2020-06-29T14:21:00Z">
            <w:rPr/>
          </w:rPrChange>
        </w:rPr>
        <w:pPrChange w:id="2468" w:author="user" w:date="2020-06-29T14:21:00Z">
          <w:pPr>
            <w:pStyle w:val="ListParagraph"/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2469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5AFFA46F" wp14:editId="408D03B7">
            <wp:extent cx="5943600" cy="5782962"/>
            <wp:effectExtent l="19050" t="19050" r="0" b="8255"/>
            <wp:docPr id="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296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8646C6" w14:textId="77777777" w:rsidR="009248BF" w:rsidRPr="004F1E35" w:rsidRDefault="009248BF">
      <w:pPr>
        <w:pStyle w:val="Heading4"/>
        <w:spacing w:line="240" w:lineRule="auto"/>
        <w:jc w:val="both"/>
        <w:rPr>
          <w:rFonts w:ascii="Times New Roman" w:hAnsi="Times New Roman" w:cs="Times New Roman"/>
          <w:rPrChange w:id="2470" w:author="user" w:date="2020-06-29T14:21:00Z">
            <w:rPr/>
          </w:rPrChange>
        </w:rPr>
        <w:pPrChange w:id="2471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472" w:author="user" w:date="2020-06-29T14:21:00Z">
            <w:rPr/>
          </w:rPrChange>
        </w:rPr>
        <w:t xml:space="preserve">To delete organization: </w:t>
      </w:r>
    </w:p>
    <w:p w14:paraId="6B560B72" w14:textId="77777777" w:rsidR="009248BF" w:rsidRPr="004F1E35" w:rsidRDefault="009248BF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473" w:author="user" w:date="2020-06-29T14:21:00Z">
            <w:rPr/>
          </w:rPrChange>
        </w:rPr>
        <w:pPrChange w:id="2474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75" w:author="user" w:date="2020-06-29T14:21:00Z">
            <w:rPr/>
          </w:rPrChange>
        </w:rPr>
        <w:t>Click the ellipsis icon as shown in the screen above.</w:t>
      </w:r>
    </w:p>
    <w:p w14:paraId="5F01F55F" w14:textId="77777777" w:rsidR="009248BF" w:rsidRPr="004F1E35" w:rsidRDefault="009248BF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476" w:author="user" w:date="2020-06-29T14:21:00Z">
            <w:rPr/>
          </w:rPrChange>
        </w:rPr>
        <w:pPrChange w:id="2477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478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479" w:author="user" w:date="2020-06-29T14:21:00Z">
            <w:rPr>
              <w:b/>
              <w:bCs/>
            </w:rPr>
          </w:rPrChange>
        </w:rPr>
        <w:t>Delete Organization</w:t>
      </w:r>
      <w:r w:rsidRPr="004F1E35">
        <w:rPr>
          <w:rFonts w:ascii="Times New Roman" w:hAnsi="Times New Roman" w:cs="Times New Roman"/>
          <w:rPrChange w:id="2480" w:author="user" w:date="2020-06-29T14:21:00Z">
            <w:rPr/>
          </w:rPrChange>
        </w:rPr>
        <w:t xml:space="preserve"> button.</w:t>
      </w:r>
    </w:p>
    <w:p w14:paraId="692F1926" w14:textId="77777777" w:rsidR="00E7799E" w:rsidRPr="004F1E35" w:rsidRDefault="00E7799E">
      <w:pPr>
        <w:pStyle w:val="Heading3"/>
        <w:spacing w:line="240" w:lineRule="auto"/>
        <w:jc w:val="both"/>
        <w:rPr>
          <w:rFonts w:ascii="Times New Roman" w:hAnsi="Times New Roman" w:cs="Times New Roman"/>
          <w:rPrChange w:id="2481" w:author="user" w:date="2020-06-29T14:21:00Z">
            <w:rPr/>
          </w:rPrChange>
        </w:rPr>
        <w:pPrChange w:id="2482" w:author="user" w:date="2020-06-29T14:21:00Z">
          <w:pPr>
            <w:pStyle w:val="Heading3"/>
          </w:pPr>
        </w:pPrChange>
      </w:pPr>
      <w:bookmarkStart w:id="2483" w:name="_Toc44335610"/>
      <w:r w:rsidRPr="004F1E35">
        <w:rPr>
          <w:rFonts w:ascii="Times New Roman" w:hAnsi="Times New Roman" w:cs="Times New Roman"/>
          <w:rPrChange w:id="2484" w:author="user" w:date="2020-06-29T14:21:00Z">
            <w:rPr/>
          </w:rPrChange>
        </w:rPr>
        <w:t>Approved Organizations tab:</w:t>
      </w:r>
      <w:bookmarkEnd w:id="2483"/>
    </w:p>
    <w:p w14:paraId="4EE4A643" w14:textId="1D64D6DD" w:rsidR="002D40D4" w:rsidRPr="004F1E35" w:rsidRDefault="00E7799E">
      <w:pPr>
        <w:spacing w:line="240" w:lineRule="auto"/>
        <w:jc w:val="both"/>
        <w:rPr>
          <w:rFonts w:ascii="Times New Roman" w:hAnsi="Times New Roman" w:cs="Times New Roman"/>
          <w:rPrChange w:id="2485" w:author="user" w:date="2020-06-29T14:21:00Z">
            <w:rPr/>
          </w:rPrChange>
        </w:rPr>
        <w:pPrChange w:id="2486" w:author="user" w:date="2020-06-29T14:21:00Z">
          <w:pPr/>
        </w:pPrChange>
      </w:pPr>
      <w:del w:id="2487" w:author="user" w:date="2020-06-29T14:40:00Z">
        <w:r w:rsidRPr="004F1E35" w:rsidDel="007F27CF">
          <w:rPr>
            <w:rFonts w:ascii="Times New Roman" w:hAnsi="Times New Roman" w:cs="Times New Roman"/>
            <w:rPrChange w:id="2488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489" w:author="user" w:date="2020-06-29T14:21:00Z">
            <w:rPr/>
          </w:rPrChange>
        </w:rPr>
        <w:t xml:space="preserve">In the </w:t>
      </w:r>
      <w:r w:rsidR="00AD3CCC" w:rsidRPr="004F1E35">
        <w:rPr>
          <w:rFonts w:ascii="Times New Roman" w:hAnsi="Times New Roman" w:cs="Times New Roman"/>
          <w:b/>
          <w:bCs/>
          <w:rPrChange w:id="2490" w:author="user" w:date="2020-06-29T14:21:00Z">
            <w:rPr/>
          </w:rPrChange>
        </w:rPr>
        <w:t>Approved Organizations</w:t>
      </w:r>
      <w:r w:rsidRPr="004F1E35">
        <w:rPr>
          <w:rFonts w:ascii="Times New Roman" w:hAnsi="Times New Roman" w:cs="Times New Roman"/>
          <w:rPrChange w:id="2491" w:author="user" w:date="2020-06-29T14:21:00Z">
            <w:rPr/>
          </w:rPrChange>
        </w:rPr>
        <w:t xml:space="preserve"> tab</w:t>
      </w:r>
      <w:ins w:id="2492" w:author="user" w:date="2020-02-27T06:23:00Z">
        <w:r w:rsidR="00DA1DA0" w:rsidRPr="004F1E35">
          <w:rPr>
            <w:rFonts w:ascii="Times New Roman" w:hAnsi="Times New Roman" w:cs="Times New Roman"/>
            <w:rPrChange w:id="2493" w:author="user" w:date="2020-06-29T14:21:00Z">
              <w:rPr/>
            </w:rPrChange>
          </w:rPr>
          <w:t xml:space="preserve">, the </w:t>
        </w:r>
      </w:ins>
      <w:del w:id="2494" w:author="user" w:date="2020-02-27T06:23:00Z">
        <w:r w:rsidRPr="004F1E35" w:rsidDel="00DA1DA0">
          <w:rPr>
            <w:rFonts w:ascii="Times New Roman" w:hAnsi="Times New Roman" w:cs="Times New Roman"/>
            <w:rPrChange w:id="2495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2496" w:author="user" w:date="2020-06-29T14:21:00Z">
            <w:rPr/>
          </w:rPrChange>
        </w:rPr>
        <w:t xml:space="preserve">admin users can view the </w:t>
      </w:r>
      <w:ins w:id="2497" w:author="user" w:date="2020-02-27T06:23:00Z">
        <w:r w:rsidR="00DA1DA0" w:rsidRPr="004F1E35">
          <w:rPr>
            <w:rFonts w:ascii="Times New Roman" w:hAnsi="Times New Roman" w:cs="Times New Roman"/>
            <w:rPrChange w:id="2498" w:author="user" w:date="2020-06-29T14:21:00Z">
              <w:rPr/>
            </w:rPrChange>
          </w:rPr>
          <w:t>o</w:t>
        </w:r>
      </w:ins>
      <w:del w:id="2499" w:author="user" w:date="2020-02-27T06:23:00Z">
        <w:r w:rsidRPr="004F1E35" w:rsidDel="00DA1DA0">
          <w:rPr>
            <w:rFonts w:ascii="Times New Roman" w:hAnsi="Times New Roman" w:cs="Times New Roman"/>
            <w:rPrChange w:id="2500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501" w:author="user" w:date="2020-06-29T14:21:00Z">
            <w:rPr/>
          </w:rPrChange>
        </w:rPr>
        <w:t xml:space="preserve">rganizations </w:t>
      </w:r>
      <w:r w:rsidR="00AD3CCC" w:rsidRPr="004F1E35">
        <w:rPr>
          <w:rFonts w:ascii="Times New Roman" w:hAnsi="Times New Roman" w:cs="Times New Roman"/>
          <w:rPrChange w:id="2502" w:author="user" w:date="2020-06-29T14:21:00Z">
            <w:rPr/>
          </w:rPrChange>
        </w:rPr>
        <w:t>approved by the admin users</w:t>
      </w:r>
      <w:r w:rsidRPr="004F1E35">
        <w:rPr>
          <w:rFonts w:ascii="Times New Roman" w:hAnsi="Times New Roman" w:cs="Times New Roman"/>
          <w:rPrChange w:id="2503" w:author="user" w:date="2020-06-29T14:21:00Z">
            <w:rPr/>
          </w:rPrChange>
        </w:rPr>
        <w:t xml:space="preserve">. On this </w:t>
      </w:r>
      <w:r w:rsidR="004963EA" w:rsidRPr="004F1E35">
        <w:rPr>
          <w:rFonts w:ascii="Times New Roman" w:hAnsi="Times New Roman" w:cs="Times New Roman"/>
          <w:rPrChange w:id="2504" w:author="user" w:date="2020-06-29T14:21:00Z">
            <w:rPr/>
          </w:rPrChange>
        </w:rPr>
        <w:t xml:space="preserve">screen, you can </w:t>
      </w:r>
      <w:r w:rsidR="00ED31A3" w:rsidRPr="004F1E35">
        <w:rPr>
          <w:rFonts w:ascii="Times New Roman" w:hAnsi="Times New Roman" w:cs="Times New Roman"/>
          <w:rPrChange w:id="2505" w:author="user" w:date="2020-06-29T14:21:00Z">
            <w:rPr/>
          </w:rPrChange>
        </w:rPr>
        <w:t>view, delete</w:t>
      </w:r>
      <w:r w:rsidRPr="004F1E35">
        <w:rPr>
          <w:rFonts w:ascii="Times New Roman" w:hAnsi="Times New Roman" w:cs="Times New Roman"/>
          <w:rPrChange w:id="2506" w:author="user" w:date="2020-06-29T14:21:00Z">
            <w:rPr/>
          </w:rPrChange>
        </w:rPr>
        <w:t xml:space="preserve"> organizations</w:t>
      </w:r>
      <w:r w:rsidR="00ED31A3" w:rsidRPr="004F1E35">
        <w:rPr>
          <w:rFonts w:ascii="Times New Roman" w:hAnsi="Times New Roman" w:cs="Times New Roman"/>
          <w:rPrChange w:id="2507" w:author="user" w:date="2020-06-29T14:21:00Z">
            <w:rPr/>
          </w:rPrChange>
        </w:rPr>
        <w:t xml:space="preserve"> and opportunities </w:t>
      </w:r>
      <w:ins w:id="2508" w:author="user" w:date="2020-06-29T14:43:00Z">
        <w:r w:rsidR="007F27CF">
          <w:rPr>
            <w:rFonts w:ascii="Times New Roman" w:hAnsi="Times New Roman" w:cs="Times New Roman"/>
          </w:rPr>
          <w:t>posted by</w:t>
        </w:r>
      </w:ins>
      <w:del w:id="2509" w:author="user" w:date="2020-06-29T14:43:00Z">
        <w:r w:rsidR="00ED31A3" w:rsidRPr="004F1E35" w:rsidDel="007F27CF">
          <w:rPr>
            <w:rFonts w:ascii="Times New Roman" w:hAnsi="Times New Roman" w:cs="Times New Roman"/>
            <w:rPrChange w:id="2510" w:author="user" w:date="2020-06-29T14:21:00Z">
              <w:rPr/>
            </w:rPrChange>
          </w:rPr>
          <w:delText>of</w:delText>
        </w:r>
      </w:del>
      <w:r w:rsidR="00ED31A3" w:rsidRPr="004F1E35">
        <w:rPr>
          <w:rFonts w:ascii="Times New Roman" w:hAnsi="Times New Roman" w:cs="Times New Roman"/>
          <w:rPrChange w:id="2511" w:author="user" w:date="2020-06-29T14:21:00Z">
            <w:rPr/>
          </w:rPrChange>
        </w:rPr>
        <w:t xml:space="preserve"> that </w:t>
      </w:r>
      <w:del w:id="2512" w:author="user" w:date="2020-02-27T06:23:00Z">
        <w:r w:rsidR="00ED31A3" w:rsidRPr="004F1E35" w:rsidDel="00DA1DA0">
          <w:rPr>
            <w:rFonts w:ascii="Times New Roman" w:hAnsi="Times New Roman" w:cs="Times New Roman"/>
            <w:rPrChange w:id="2513" w:author="user" w:date="2020-06-29T14:21:00Z">
              <w:rPr/>
            </w:rPrChange>
          </w:rPr>
          <w:delText>particular organization</w:delText>
        </w:r>
      </w:del>
      <w:ins w:id="2514" w:author="user" w:date="2020-02-27T06:23:00Z">
        <w:r w:rsidR="00DA1DA0" w:rsidRPr="004F1E35">
          <w:rPr>
            <w:rFonts w:ascii="Times New Roman" w:hAnsi="Times New Roman" w:cs="Times New Roman"/>
            <w:rPrChange w:id="2515" w:author="user" w:date="2020-06-29T14:21:00Z">
              <w:rPr/>
            </w:rPrChange>
          </w:rPr>
          <w:t>organization</w:t>
        </w:r>
      </w:ins>
      <w:r w:rsidRPr="004F1E35">
        <w:rPr>
          <w:rFonts w:ascii="Times New Roman" w:hAnsi="Times New Roman" w:cs="Times New Roman"/>
          <w:rPrChange w:id="2516" w:author="user" w:date="2020-06-29T14:21:00Z">
            <w:rPr/>
          </w:rPrChange>
        </w:rPr>
        <w:t xml:space="preserve">. You can also search for </w:t>
      </w:r>
      <w:ins w:id="2517" w:author="user" w:date="2020-02-27T06:23:00Z">
        <w:r w:rsidR="00DA1DA0" w:rsidRPr="004F1E35">
          <w:rPr>
            <w:rFonts w:ascii="Times New Roman" w:hAnsi="Times New Roman" w:cs="Times New Roman"/>
            <w:rPrChange w:id="2518" w:author="user" w:date="2020-06-29T14:21:00Z">
              <w:rPr/>
            </w:rPrChange>
          </w:rPr>
          <w:t xml:space="preserve">other </w:t>
        </w:r>
      </w:ins>
      <w:r w:rsidRPr="004F1E35">
        <w:rPr>
          <w:rFonts w:ascii="Times New Roman" w:hAnsi="Times New Roman" w:cs="Times New Roman"/>
          <w:rPrChange w:id="2519" w:author="user" w:date="2020-06-29T14:21:00Z">
            <w:rPr/>
          </w:rPrChange>
        </w:rPr>
        <w:t>organizations</w:t>
      </w:r>
      <w:ins w:id="2520" w:author="user" w:date="2020-02-27T06:24:00Z">
        <w:r w:rsidR="00DA1DA0" w:rsidRPr="004F1E35">
          <w:rPr>
            <w:rFonts w:ascii="Times New Roman" w:hAnsi="Times New Roman" w:cs="Times New Roman"/>
            <w:rPrChange w:id="2521" w:author="user" w:date="2020-06-29T14:21:00Z">
              <w:rPr/>
            </w:rPrChange>
          </w:rPr>
          <w:t xml:space="preserve"> listed in this section</w:t>
        </w:r>
      </w:ins>
      <w:r w:rsidRPr="004F1E35">
        <w:rPr>
          <w:rFonts w:ascii="Times New Roman" w:hAnsi="Times New Roman" w:cs="Times New Roman"/>
          <w:rPrChange w:id="2522" w:author="user" w:date="2020-06-29T14:21:00Z">
            <w:rPr/>
          </w:rPrChange>
        </w:rPr>
        <w:t>.</w:t>
      </w:r>
    </w:p>
    <w:p w14:paraId="34CB41EA" w14:textId="77777777" w:rsidR="00661860" w:rsidRPr="004F1E35" w:rsidRDefault="00661860">
      <w:pPr>
        <w:spacing w:line="240" w:lineRule="auto"/>
        <w:jc w:val="both"/>
        <w:rPr>
          <w:rFonts w:ascii="Times New Roman" w:hAnsi="Times New Roman" w:cs="Times New Roman"/>
          <w:rPrChange w:id="2523" w:author="user" w:date="2020-06-29T14:21:00Z">
            <w:rPr/>
          </w:rPrChange>
        </w:rPr>
        <w:pPrChange w:id="2524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525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63F0BF68" wp14:editId="0CD6B7AE">
            <wp:extent cx="5943600" cy="4348653"/>
            <wp:effectExtent l="19050" t="19050" r="0" b="0"/>
            <wp:docPr id="1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C8539" w14:textId="77777777" w:rsidR="000B5270" w:rsidRPr="004F1E35" w:rsidRDefault="000B5270">
      <w:pPr>
        <w:pStyle w:val="Heading4"/>
        <w:spacing w:line="240" w:lineRule="auto"/>
        <w:jc w:val="both"/>
        <w:rPr>
          <w:rFonts w:ascii="Times New Roman" w:hAnsi="Times New Roman" w:cs="Times New Roman"/>
          <w:rPrChange w:id="2526" w:author="user" w:date="2020-06-29T14:21:00Z">
            <w:rPr/>
          </w:rPrChange>
        </w:rPr>
        <w:pPrChange w:id="2527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528" w:author="user" w:date="2020-06-29T14:21:00Z">
            <w:rPr/>
          </w:rPrChange>
        </w:rPr>
        <w:t xml:space="preserve">To view and delete organization: </w:t>
      </w:r>
    </w:p>
    <w:p w14:paraId="197FC608" w14:textId="77777777" w:rsidR="000B5270" w:rsidRPr="004F1E35" w:rsidRDefault="000B5270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529" w:author="user" w:date="2020-06-29T14:21:00Z">
            <w:rPr/>
          </w:rPrChange>
        </w:rPr>
        <w:pPrChange w:id="2530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531" w:author="user" w:date="2020-06-29T14:21:00Z">
            <w:rPr/>
          </w:rPrChange>
        </w:rPr>
        <w:t>Click the ellipsis icon as shown in the screen above.</w:t>
      </w:r>
    </w:p>
    <w:p w14:paraId="55DCF127" w14:textId="77777777" w:rsidR="000B5270" w:rsidRPr="004F1E35" w:rsidRDefault="000B5270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532" w:author="user" w:date="2020-06-29T14:21:00Z">
            <w:rPr/>
          </w:rPrChange>
        </w:rPr>
        <w:pPrChange w:id="2533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53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535" w:author="user" w:date="2020-06-29T14:21:00Z">
            <w:rPr>
              <w:b/>
              <w:bCs/>
            </w:rPr>
          </w:rPrChange>
        </w:rPr>
        <w:t>View Organization</w:t>
      </w:r>
      <w:r w:rsidRPr="004F1E35">
        <w:rPr>
          <w:rFonts w:ascii="Times New Roman" w:hAnsi="Times New Roman" w:cs="Times New Roman"/>
          <w:rPrChange w:id="2536" w:author="user" w:date="2020-06-29T14:21:00Z">
            <w:rPr/>
          </w:rPrChange>
        </w:rPr>
        <w:t xml:space="preserve"> button</w:t>
      </w:r>
      <w:ins w:id="2537" w:author="user" w:date="2020-02-27T06:24:00Z">
        <w:r w:rsidR="00DA1DA0" w:rsidRPr="004F1E35">
          <w:rPr>
            <w:rFonts w:ascii="Times New Roman" w:hAnsi="Times New Roman" w:cs="Times New Roman"/>
            <w:rPrChange w:id="2538" w:author="user" w:date="2020-06-29T14:21:00Z">
              <w:rPr/>
            </w:rPrChange>
          </w:rPr>
          <w:t xml:space="preserve"> and</w:t>
        </w:r>
      </w:ins>
      <w:del w:id="2539" w:author="user" w:date="2020-02-27T06:24:00Z">
        <w:r w:rsidRPr="004F1E35" w:rsidDel="00DA1DA0">
          <w:rPr>
            <w:rFonts w:ascii="Times New Roman" w:hAnsi="Times New Roman" w:cs="Times New Roman"/>
            <w:rPrChange w:id="2540" w:author="user" w:date="2020-06-29T14:21:00Z">
              <w:rPr/>
            </w:rPrChange>
          </w:rPr>
          <w:delText>, then</w:delText>
        </w:r>
      </w:del>
      <w:r w:rsidRPr="004F1E35">
        <w:rPr>
          <w:rFonts w:ascii="Times New Roman" w:hAnsi="Times New Roman" w:cs="Times New Roman"/>
          <w:rPrChange w:id="2541" w:author="user" w:date="2020-06-29T14:21:00Z">
            <w:rPr/>
          </w:rPrChange>
        </w:rPr>
        <w:t xml:space="preserve"> admin users can view the organization details</w:t>
      </w:r>
    </w:p>
    <w:p w14:paraId="181C539D" w14:textId="77777777" w:rsidR="000B5270" w:rsidRPr="004F1E35" w:rsidRDefault="000B5270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542" w:author="user" w:date="2020-06-29T14:21:00Z">
            <w:rPr/>
          </w:rPrChange>
        </w:rPr>
        <w:pPrChange w:id="2543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54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rPrChange w:id="2545" w:author="user" w:date="2020-06-29T14:21:00Z">
            <w:rPr>
              <w:b/>
            </w:rPr>
          </w:rPrChange>
        </w:rPr>
        <w:t>Delete Organization</w:t>
      </w:r>
      <w:r w:rsidRPr="004F1E35">
        <w:rPr>
          <w:rFonts w:ascii="Times New Roman" w:hAnsi="Times New Roman" w:cs="Times New Roman"/>
          <w:rPrChange w:id="2546" w:author="user" w:date="2020-06-29T14:21:00Z">
            <w:rPr/>
          </w:rPrChange>
        </w:rPr>
        <w:t xml:space="preserve"> button to delete the organization.</w:t>
      </w:r>
    </w:p>
    <w:p w14:paraId="11C07DD6" w14:textId="77777777" w:rsidR="00973B53" w:rsidRPr="004F1E35" w:rsidRDefault="00973B53">
      <w:pPr>
        <w:pStyle w:val="Heading4"/>
        <w:spacing w:line="240" w:lineRule="auto"/>
        <w:jc w:val="both"/>
        <w:rPr>
          <w:rFonts w:ascii="Times New Roman" w:hAnsi="Times New Roman" w:cs="Times New Roman"/>
          <w:rPrChange w:id="2547" w:author="user" w:date="2020-06-29T14:21:00Z">
            <w:rPr/>
          </w:rPrChange>
        </w:rPr>
        <w:pPrChange w:id="2548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549" w:author="user" w:date="2020-06-29T14:21:00Z">
            <w:rPr/>
          </w:rPrChange>
        </w:rPr>
        <w:t xml:space="preserve">To view Opportunities: </w:t>
      </w:r>
    </w:p>
    <w:p w14:paraId="20A83F61" w14:textId="77777777" w:rsidR="00973B53" w:rsidRPr="004F1E35" w:rsidRDefault="00973B53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550" w:author="user" w:date="2020-06-29T14:21:00Z">
            <w:rPr/>
          </w:rPrChange>
        </w:rPr>
        <w:pPrChange w:id="2551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552" w:author="user" w:date="2020-06-29T14:21:00Z">
            <w:rPr/>
          </w:rPrChange>
        </w:rPr>
        <w:t>Click the ellipsis icon as shown in the screen above.</w:t>
      </w:r>
    </w:p>
    <w:p w14:paraId="71942E66" w14:textId="77777777" w:rsidR="00973B53" w:rsidRPr="004F1E35" w:rsidRDefault="00973B53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553" w:author="user" w:date="2020-06-29T14:21:00Z">
            <w:rPr/>
          </w:rPrChange>
        </w:rPr>
        <w:pPrChange w:id="2554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555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556" w:author="user" w:date="2020-06-29T14:21:00Z">
            <w:rPr>
              <w:b/>
              <w:bCs/>
            </w:rPr>
          </w:rPrChange>
        </w:rPr>
        <w:t>View O</w:t>
      </w:r>
      <w:r w:rsidR="004178DD" w:rsidRPr="004F1E35">
        <w:rPr>
          <w:rFonts w:ascii="Times New Roman" w:hAnsi="Times New Roman" w:cs="Times New Roman"/>
          <w:b/>
          <w:bCs/>
          <w:rPrChange w:id="2557" w:author="user" w:date="2020-06-29T14:21:00Z">
            <w:rPr>
              <w:b/>
              <w:bCs/>
            </w:rPr>
          </w:rPrChange>
        </w:rPr>
        <w:t>pportunit</w:t>
      </w:r>
      <w:r w:rsidR="006C3963" w:rsidRPr="004F1E35">
        <w:rPr>
          <w:rFonts w:ascii="Times New Roman" w:hAnsi="Times New Roman" w:cs="Times New Roman"/>
          <w:b/>
          <w:bCs/>
          <w:rPrChange w:id="2558" w:author="user" w:date="2020-06-29T14:21:00Z">
            <w:rPr>
              <w:b/>
              <w:bCs/>
            </w:rPr>
          </w:rPrChange>
        </w:rPr>
        <w:t>i</w:t>
      </w:r>
      <w:r w:rsidR="004178DD" w:rsidRPr="004F1E35">
        <w:rPr>
          <w:rFonts w:ascii="Times New Roman" w:hAnsi="Times New Roman" w:cs="Times New Roman"/>
          <w:b/>
          <w:bCs/>
          <w:rPrChange w:id="2559" w:author="user" w:date="2020-06-29T14:21:00Z">
            <w:rPr>
              <w:b/>
              <w:bCs/>
            </w:rPr>
          </w:rPrChange>
        </w:rPr>
        <w:t>es</w:t>
      </w:r>
      <w:r w:rsidR="006C3963" w:rsidRPr="004F1E35">
        <w:rPr>
          <w:rFonts w:ascii="Times New Roman" w:hAnsi="Times New Roman" w:cs="Times New Roman"/>
          <w:rPrChange w:id="2560" w:author="user" w:date="2020-06-29T14:21:00Z">
            <w:rPr/>
          </w:rPrChange>
        </w:rPr>
        <w:t xml:space="preserve"> button</w:t>
      </w:r>
      <w:ins w:id="2561" w:author="user" w:date="2020-02-27T06:24:00Z">
        <w:r w:rsidR="00DA1DA0" w:rsidRPr="004F1E35">
          <w:rPr>
            <w:rFonts w:ascii="Times New Roman" w:hAnsi="Times New Roman" w:cs="Times New Roman"/>
            <w:rPrChange w:id="2562" w:author="user" w:date="2020-06-29T14:21:00Z">
              <w:rPr/>
            </w:rPrChange>
          </w:rPr>
          <w:t xml:space="preserve"> and</w:t>
        </w:r>
      </w:ins>
      <w:ins w:id="2563" w:author="user" w:date="2020-02-27T06:25:00Z">
        <w:r w:rsidR="00DA1DA0" w:rsidRPr="004F1E35">
          <w:rPr>
            <w:rFonts w:ascii="Times New Roman" w:hAnsi="Times New Roman" w:cs="Times New Roman"/>
            <w:rPrChange w:id="2564" w:author="user" w:date="2020-06-29T14:21:00Z">
              <w:rPr/>
            </w:rPrChange>
          </w:rPr>
          <w:t xml:space="preserve"> the</w:t>
        </w:r>
      </w:ins>
      <w:del w:id="2565" w:author="user" w:date="2020-02-27T06:24:00Z">
        <w:r w:rsidR="006C3963" w:rsidRPr="004F1E35" w:rsidDel="00DA1DA0">
          <w:rPr>
            <w:rFonts w:ascii="Times New Roman" w:hAnsi="Times New Roman" w:cs="Times New Roman"/>
            <w:rPrChange w:id="2566" w:author="user" w:date="2020-06-29T14:21:00Z">
              <w:rPr/>
            </w:rPrChange>
          </w:rPr>
          <w:delText>, then</w:delText>
        </w:r>
      </w:del>
      <w:r w:rsidR="006C3963" w:rsidRPr="004F1E35">
        <w:rPr>
          <w:rFonts w:ascii="Times New Roman" w:hAnsi="Times New Roman" w:cs="Times New Roman"/>
          <w:rPrChange w:id="2567" w:author="user" w:date="2020-06-29T14:21:00Z">
            <w:rPr/>
          </w:rPrChange>
        </w:rPr>
        <w:t xml:space="preserve"> admin users will </w:t>
      </w:r>
      <w:ins w:id="2568" w:author="user" w:date="2020-02-27T06:24:00Z">
        <w:r w:rsidR="00DA1DA0" w:rsidRPr="004F1E35">
          <w:rPr>
            <w:rFonts w:ascii="Times New Roman" w:hAnsi="Times New Roman" w:cs="Times New Roman"/>
            <w:rPrChange w:id="2569" w:author="user" w:date="2020-06-29T14:21:00Z">
              <w:rPr/>
            </w:rPrChange>
          </w:rPr>
          <w:t xml:space="preserve">be </w:t>
        </w:r>
      </w:ins>
      <w:r w:rsidR="006C3963" w:rsidRPr="004F1E35">
        <w:rPr>
          <w:rFonts w:ascii="Times New Roman" w:hAnsi="Times New Roman" w:cs="Times New Roman"/>
          <w:rPrChange w:id="2570" w:author="user" w:date="2020-06-29T14:21:00Z">
            <w:rPr/>
          </w:rPrChange>
        </w:rPr>
        <w:t>redirect</w:t>
      </w:r>
      <w:ins w:id="2571" w:author="user" w:date="2020-02-27T06:24:00Z">
        <w:r w:rsidR="00DA1DA0" w:rsidRPr="004F1E35">
          <w:rPr>
            <w:rFonts w:ascii="Times New Roman" w:hAnsi="Times New Roman" w:cs="Times New Roman"/>
            <w:rPrChange w:id="2572" w:author="user" w:date="2020-06-29T14:21:00Z">
              <w:rPr/>
            </w:rPrChange>
          </w:rPr>
          <w:t>ed</w:t>
        </w:r>
      </w:ins>
      <w:r w:rsidR="006C3963" w:rsidRPr="004F1E35">
        <w:rPr>
          <w:rFonts w:ascii="Times New Roman" w:hAnsi="Times New Roman" w:cs="Times New Roman"/>
          <w:rPrChange w:id="2573" w:author="user" w:date="2020-06-29T14:21:00Z">
            <w:rPr/>
          </w:rPrChange>
        </w:rPr>
        <w:t xml:space="preserve"> to the opportunities screen.</w:t>
      </w:r>
    </w:p>
    <w:p w14:paraId="5CC4E7CE" w14:textId="77777777" w:rsidR="006C3963" w:rsidRPr="004F1E35" w:rsidRDefault="006C3963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imes New Roman" w:hAnsi="Times New Roman" w:cs="Times New Roman"/>
          <w:rPrChange w:id="2574" w:author="user" w:date="2020-06-29T14:21:00Z">
            <w:rPr/>
          </w:rPrChange>
        </w:rPr>
        <w:pPrChange w:id="2575" w:author="user" w:date="2020-06-29T14:21:00Z">
          <w:pPr>
            <w:pStyle w:val="ListParagraph"/>
            <w:numPr>
              <w:numId w:val="28"/>
            </w:numPr>
            <w:ind w:hanging="360"/>
          </w:pPr>
        </w:pPrChange>
      </w:pPr>
      <w:r w:rsidRPr="004F1E35">
        <w:rPr>
          <w:rFonts w:ascii="Times New Roman" w:hAnsi="Times New Roman" w:cs="Times New Roman"/>
          <w:rPrChange w:id="2576" w:author="user" w:date="2020-06-29T14:21:00Z">
            <w:rPr/>
          </w:rPrChange>
        </w:rPr>
        <w:t>There are three tabs in this screen; Opportunities Approvals, Approved Opportunities, Rejected Opportunities.</w:t>
      </w:r>
    </w:p>
    <w:p w14:paraId="08FDA148" w14:textId="77777777" w:rsidR="006C3963" w:rsidRPr="004F1E35" w:rsidRDefault="006C3963">
      <w:pPr>
        <w:pStyle w:val="Heading3"/>
        <w:spacing w:line="240" w:lineRule="auto"/>
        <w:jc w:val="both"/>
        <w:rPr>
          <w:rFonts w:ascii="Times New Roman" w:hAnsi="Times New Roman" w:cs="Times New Roman"/>
          <w:rPrChange w:id="2577" w:author="user" w:date="2020-06-29T14:21:00Z">
            <w:rPr/>
          </w:rPrChange>
        </w:rPr>
        <w:pPrChange w:id="2578" w:author="user" w:date="2020-06-29T14:21:00Z">
          <w:pPr>
            <w:pStyle w:val="Heading3"/>
          </w:pPr>
        </w:pPrChange>
      </w:pPr>
      <w:bookmarkStart w:id="2579" w:name="_Toc44335611"/>
      <w:r w:rsidRPr="004F1E35">
        <w:rPr>
          <w:rFonts w:ascii="Times New Roman" w:hAnsi="Times New Roman" w:cs="Times New Roman"/>
          <w:rPrChange w:id="2580" w:author="user" w:date="2020-06-29T14:21:00Z">
            <w:rPr/>
          </w:rPrChange>
        </w:rPr>
        <w:t>Opportunities Approvals tab:</w:t>
      </w:r>
      <w:bookmarkEnd w:id="2579"/>
    </w:p>
    <w:p w14:paraId="0520F9A9" w14:textId="77777777" w:rsidR="006C3963" w:rsidRPr="004F1E35" w:rsidRDefault="006C3963">
      <w:pPr>
        <w:pStyle w:val="ListParagraph"/>
        <w:spacing w:line="240" w:lineRule="auto"/>
        <w:jc w:val="both"/>
        <w:rPr>
          <w:rFonts w:ascii="Times New Roman" w:hAnsi="Times New Roman" w:cs="Times New Roman"/>
          <w:rPrChange w:id="2581" w:author="user" w:date="2020-06-29T14:21:00Z">
            <w:rPr/>
          </w:rPrChange>
        </w:rPr>
        <w:pPrChange w:id="2582" w:author="user" w:date="2020-06-29T14:21:00Z">
          <w:pPr>
            <w:pStyle w:val="ListParagraph"/>
          </w:pPr>
        </w:pPrChange>
      </w:pPr>
      <w:del w:id="2583" w:author="user" w:date="2020-02-27T06:25:00Z">
        <w:r w:rsidRPr="004F1E35" w:rsidDel="00DA1DA0">
          <w:rPr>
            <w:rFonts w:ascii="Times New Roman" w:hAnsi="Times New Roman" w:cs="Times New Roman"/>
            <w:rPrChange w:id="2584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585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2586" w:author="user" w:date="2020-06-29T14:21:00Z">
            <w:rPr/>
          </w:rPrChange>
        </w:rPr>
        <w:t>Opportunities Approvals</w:t>
      </w:r>
      <w:r w:rsidRPr="004F1E35">
        <w:rPr>
          <w:rFonts w:ascii="Times New Roman" w:hAnsi="Times New Roman" w:cs="Times New Roman"/>
          <w:rPrChange w:id="2587" w:author="user" w:date="2020-06-29T14:21:00Z">
            <w:rPr/>
          </w:rPrChange>
        </w:rPr>
        <w:t xml:space="preserve"> tab</w:t>
      </w:r>
      <w:ins w:id="2588" w:author="user" w:date="2020-02-27T06:25:00Z">
        <w:r w:rsidR="00DA1DA0" w:rsidRPr="004F1E35">
          <w:rPr>
            <w:rFonts w:ascii="Times New Roman" w:hAnsi="Times New Roman" w:cs="Times New Roman"/>
            <w:rPrChange w:id="2589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2590" w:author="user" w:date="2020-06-29T14:21:00Z">
            <w:rPr/>
          </w:rPrChange>
        </w:rPr>
        <w:t xml:space="preserve"> admin users can view the</w:t>
      </w:r>
      <w:ins w:id="2591" w:author="user" w:date="2020-02-27T06:25:00Z">
        <w:r w:rsidR="00DA1DA0" w:rsidRPr="004F1E35">
          <w:rPr>
            <w:rFonts w:ascii="Times New Roman" w:hAnsi="Times New Roman" w:cs="Times New Roman"/>
            <w:rPrChange w:id="2592" w:author="user" w:date="2020-06-29T14:21:00Z">
              <w:rPr/>
            </w:rPrChange>
          </w:rPr>
          <w:t xml:space="preserve"> various</w:t>
        </w:r>
      </w:ins>
      <w:r w:rsidRPr="004F1E35">
        <w:rPr>
          <w:rFonts w:ascii="Times New Roman" w:hAnsi="Times New Roman" w:cs="Times New Roman"/>
          <w:rPrChange w:id="2593" w:author="user" w:date="2020-06-29T14:21:00Z">
            <w:rPr/>
          </w:rPrChange>
        </w:rPr>
        <w:t xml:space="preserve"> </w:t>
      </w:r>
      <w:ins w:id="2594" w:author="user" w:date="2020-02-27T06:25:00Z">
        <w:r w:rsidR="00DA1DA0" w:rsidRPr="004F1E35">
          <w:rPr>
            <w:rFonts w:ascii="Times New Roman" w:hAnsi="Times New Roman" w:cs="Times New Roman"/>
            <w:rPrChange w:id="2595" w:author="user" w:date="2020-06-29T14:21:00Z">
              <w:rPr/>
            </w:rPrChange>
          </w:rPr>
          <w:t>o</w:t>
        </w:r>
      </w:ins>
      <w:del w:id="2596" w:author="user" w:date="2020-02-27T06:25:00Z">
        <w:r w:rsidRPr="004F1E35" w:rsidDel="00DA1DA0">
          <w:rPr>
            <w:rFonts w:ascii="Times New Roman" w:hAnsi="Times New Roman" w:cs="Times New Roman"/>
            <w:rPrChange w:id="259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598" w:author="user" w:date="2020-06-29T14:21:00Z">
            <w:rPr/>
          </w:rPrChange>
        </w:rPr>
        <w:t xml:space="preserve">pportunities posted by the approved </w:t>
      </w:r>
      <w:ins w:id="2599" w:author="user" w:date="2020-02-27T06:25:00Z">
        <w:r w:rsidR="00DA1DA0" w:rsidRPr="004F1E35">
          <w:rPr>
            <w:rFonts w:ascii="Times New Roman" w:hAnsi="Times New Roman" w:cs="Times New Roman"/>
            <w:rPrChange w:id="2600" w:author="user" w:date="2020-06-29T14:21:00Z">
              <w:rPr/>
            </w:rPrChange>
          </w:rPr>
          <w:t>o</w:t>
        </w:r>
      </w:ins>
      <w:del w:id="2601" w:author="user" w:date="2020-02-27T06:25:00Z">
        <w:r w:rsidRPr="004F1E35" w:rsidDel="00DA1DA0">
          <w:rPr>
            <w:rFonts w:ascii="Times New Roman" w:hAnsi="Times New Roman" w:cs="Times New Roman"/>
            <w:rPrChange w:id="2602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603" w:author="user" w:date="2020-06-29T14:21:00Z">
            <w:rPr/>
          </w:rPrChange>
        </w:rPr>
        <w:t xml:space="preserve">rganizations. On this screen, you can approve or reject </w:t>
      </w:r>
      <w:ins w:id="2604" w:author="user" w:date="2020-02-27T06:25:00Z">
        <w:r w:rsidR="00DA1DA0" w:rsidRPr="004F1E35">
          <w:rPr>
            <w:rFonts w:ascii="Times New Roman" w:hAnsi="Times New Roman" w:cs="Times New Roman"/>
            <w:rPrChange w:id="2605" w:author="user" w:date="2020-06-29T14:21:00Z">
              <w:rPr/>
            </w:rPrChange>
          </w:rPr>
          <w:t>o</w:t>
        </w:r>
      </w:ins>
      <w:del w:id="2606" w:author="user" w:date="2020-02-27T06:25:00Z">
        <w:r w:rsidRPr="004F1E35" w:rsidDel="00DA1DA0">
          <w:rPr>
            <w:rFonts w:ascii="Times New Roman" w:hAnsi="Times New Roman" w:cs="Times New Roman"/>
            <w:rPrChange w:id="260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608" w:author="user" w:date="2020-06-29T14:21:00Z">
            <w:rPr/>
          </w:rPrChange>
        </w:rPr>
        <w:t>pportunit</w:t>
      </w:r>
      <w:r w:rsidR="00A245BF" w:rsidRPr="004F1E35">
        <w:rPr>
          <w:rFonts w:ascii="Times New Roman" w:hAnsi="Times New Roman" w:cs="Times New Roman"/>
          <w:rPrChange w:id="2609" w:author="user" w:date="2020-06-29T14:21:00Z">
            <w:rPr/>
          </w:rPrChange>
        </w:rPr>
        <w:t>i</w:t>
      </w:r>
      <w:r w:rsidRPr="004F1E35">
        <w:rPr>
          <w:rFonts w:ascii="Times New Roman" w:hAnsi="Times New Roman" w:cs="Times New Roman"/>
          <w:rPrChange w:id="2610" w:author="user" w:date="2020-06-29T14:21:00Z">
            <w:rPr/>
          </w:rPrChange>
        </w:rPr>
        <w:t xml:space="preserve">es. You can also search for </w:t>
      </w:r>
      <w:r w:rsidR="00B73A7D" w:rsidRPr="004F1E35">
        <w:rPr>
          <w:rFonts w:ascii="Times New Roman" w:hAnsi="Times New Roman" w:cs="Times New Roman"/>
          <w:rPrChange w:id="2611" w:author="user" w:date="2020-06-29T14:21:00Z">
            <w:rPr/>
          </w:rPrChange>
        </w:rPr>
        <w:t>opportunities</w:t>
      </w:r>
      <w:r w:rsidRPr="004F1E35">
        <w:rPr>
          <w:rFonts w:ascii="Times New Roman" w:hAnsi="Times New Roman" w:cs="Times New Roman"/>
          <w:rPrChange w:id="2612" w:author="user" w:date="2020-06-29T14:21:00Z">
            <w:rPr/>
          </w:rPrChange>
        </w:rPr>
        <w:t xml:space="preserve"> an</w:t>
      </w:r>
      <w:r w:rsidR="00B73A7D" w:rsidRPr="004F1E35">
        <w:rPr>
          <w:rFonts w:ascii="Times New Roman" w:hAnsi="Times New Roman" w:cs="Times New Roman"/>
          <w:rPrChange w:id="2613" w:author="user" w:date="2020-06-29T14:21:00Z">
            <w:rPr/>
          </w:rPrChange>
        </w:rPr>
        <w:t>d</w:t>
      </w:r>
      <w:ins w:id="2614" w:author="user" w:date="2020-02-27T06:25:00Z">
        <w:r w:rsidR="00DA1DA0" w:rsidRPr="004F1E35">
          <w:rPr>
            <w:rFonts w:ascii="Times New Roman" w:hAnsi="Times New Roman" w:cs="Times New Roman"/>
            <w:rPrChange w:id="2615" w:author="user" w:date="2020-06-29T14:21:00Z">
              <w:rPr/>
            </w:rPrChange>
          </w:rPr>
          <w:t xml:space="preserve"> view,</w:t>
        </w:r>
      </w:ins>
      <w:r w:rsidR="00B73A7D" w:rsidRPr="004F1E35">
        <w:rPr>
          <w:rFonts w:ascii="Times New Roman" w:hAnsi="Times New Roman" w:cs="Times New Roman"/>
          <w:rPrChange w:id="2616" w:author="user" w:date="2020-06-29T14:21:00Z">
            <w:rPr/>
          </w:rPrChange>
        </w:rPr>
        <w:t xml:space="preserve"> approve</w:t>
      </w:r>
      <w:ins w:id="2617" w:author="user" w:date="2020-02-27T06:25:00Z">
        <w:r w:rsidR="00DA1DA0" w:rsidRPr="004F1E35">
          <w:rPr>
            <w:rFonts w:ascii="Times New Roman" w:hAnsi="Times New Roman" w:cs="Times New Roman"/>
            <w:rPrChange w:id="2618" w:author="user" w:date="2020-06-29T14:21:00Z">
              <w:rPr/>
            </w:rPrChange>
          </w:rPr>
          <w:t xml:space="preserve"> or</w:t>
        </w:r>
      </w:ins>
      <w:del w:id="2619" w:author="user" w:date="2020-02-27T06:25:00Z">
        <w:r w:rsidR="00B73A7D" w:rsidRPr="004F1E35" w:rsidDel="00DA1DA0">
          <w:rPr>
            <w:rFonts w:ascii="Times New Roman" w:hAnsi="Times New Roman" w:cs="Times New Roman"/>
            <w:rPrChange w:id="2620" w:author="user" w:date="2020-06-29T14:21:00Z">
              <w:rPr/>
            </w:rPrChange>
          </w:rPr>
          <w:delText>,</w:delText>
        </w:r>
      </w:del>
      <w:r w:rsidR="00B73A7D" w:rsidRPr="004F1E35">
        <w:rPr>
          <w:rFonts w:ascii="Times New Roman" w:hAnsi="Times New Roman" w:cs="Times New Roman"/>
          <w:rPrChange w:id="2621" w:author="user" w:date="2020-06-29T14:21:00Z">
            <w:rPr/>
          </w:rPrChange>
        </w:rPr>
        <w:t xml:space="preserve"> reject</w:t>
      </w:r>
      <w:del w:id="2622" w:author="user" w:date="2020-02-27T06:25:00Z">
        <w:r w:rsidR="00B73A7D" w:rsidRPr="004F1E35" w:rsidDel="00DA1DA0">
          <w:rPr>
            <w:rFonts w:ascii="Times New Roman" w:hAnsi="Times New Roman" w:cs="Times New Roman"/>
            <w:rPrChange w:id="2623" w:author="user" w:date="2020-06-29T14:21:00Z">
              <w:rPr/>
            </w:rPrChange>
          </w:rPr>
          <w:delText xml:space="preserve"> or view</w:delText>
        </w:r>
      </w:del>
      <w:r w:rsidR="00B73A7D" w:rsidRPr="004F1E35">
        <w:rPr>
          <w:rFonts w:ascii="Times New Roman" w:hAnsi="Times New Roman" w:cs="Times New Roman"/>
          <w:rPrChange w:id="2624" w:author="user" w:date="2020-06-29T14:21:00Z">
            <w:rPr/>
          </w:rPrChange>
        </w:rPr>
        <w:t xml:space="preserve"> </w:t>
      </w:r>
      <w:r w:rsidRPr="004F1E35">
        <w:rPr>
          <w:rFonts w:ascii="Times New Roman" w:hAnsi="Times New Roman" w:cs="Times New Roman"/>
          <w:rPrChange w:id="2625" w:author="user" w:date="2020-06-29T14:21:00Z">
            <w:rPr/>
          </w:rPrChange>
        </w:rPr>
        <w:t xml:space="preserve">them. </w:t>
      </w:r>
    </w:p>
    <w:p w14:paraId="5D168C34" w14:textId="77777777" w:rsidR="006C3963" w:rsidRPr="004F1E35" w:rsidRDefault="006C3963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626" w:author="user" w:date="2020-06-29T14:21:00Z">
            <w:rPr/>
          </w:rPrChange>
        </w:rPr>
        <w:pPrChange w:id="2627" w:author="user" w:date="2020-06-29T14:21:00Z">
          <w:pPr>
            <w:pStyle w:val="ListParagraph"/>
            <w:spacing w:after="160" w:line="259" w:lineRule="auto"/>
          </w:pPr>
        </w:pPrChange>
      </w:pPr>
    </w:p>
    <w:p w14:paraId="450D8F7E" w14:textId="77777777" w:rsidR="006C3963" w:rsidRPr="004F1E35" w:rsidRDefault="006C3963">
      <w:pPr>
        <w:spacing w:after="160" w:line="240" w:lineRule="auto"/>
        <w:ind w:left="360"/>
        <w:jc w:val="both"/>
        <w:rPr>
          <w:rFonts w:ascii="Times New Roman" w:hAnsi="Times New Roman" w:cs="Times New Roman"/>
          <w:rPrChange w:id="2628" w:author="user" w:date="2020-06-29T14:21:00Z">
            <w:rPr/>
          </w:rPrChange>
        </w:rPr>
        <w:pPrChange w:id="2629" w:author="user" w:date="2020-06-29T14:21:00Z">
          <w:pPr>
            <w:spacing w:after="160" w:line="259" w:lineRule="auto"/>
            <w:ind w:left="360"/>
          </w:pPr>
        </w:pPrChange>
      </w:pPr>
      <w:r w:rsidRPr="004F1E35">
        <w:rPr>
          <w:rFonts w:ascii="Times New Roman" w:hAnsi="Times New Roman" w:cs="Times New Roman"/>
          <w:noProof/>
          <w:rPrChange w:id="2630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63FEA3CB" wp14:editId="020FFCCC">
            <wp:extent cx="5943600" cy="4348653"/>
            <wp:effectExtent l="19050" t="19050" r="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469E21" w14:textId="77777777" w:rsidR="00F9273A" w:rsidRPr="004F1E35" w:rsidRDefault="00F9273A">
      <w:pPr>
        <w:pStyle w:val="Heading4"/>
        <w:spacing w:line="240" w:lineRule="auto"/>
        <w:jc w:val="both"/>
        <w:rPr>
          <w:rFonts w:ascii="Times New Roman" w:hAnsi="Times New Roman" w:cs="Times New Roman"/>
          <w:rPrChange w:id="2631" w:author="user" w:date="2020-06-29T14:21:00Z">
            <w:rPr/>
          </w:rPrChange>
        </w:rPr>
        <w:pPrChange w:id="2632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633" w:author="user" w:date="2020-06-29T14:21:00Z">
            <w:rPr/>
          </w:rPrChange>
        </w:rPr>
        <w:t xml:space="preserve">To reject opportunities: </w:t>
      </w:r>
    </w:p>
    <w:p w14:paraId="142D2B29" w14:textId="77777777" w:rsidR="00F9273A" w:rsidRPr="004F1E35" w:rsidRDefault="00F9273A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634" w:author="user" w:date="2020-06-29T14:21:00Z">
            <w:rPr/>
          </w:rPrChange>
        </w:rPr>
        <w:pPrChange w:id="2635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36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rPrChange w:id="2637" w:author="user" w:date="2020-06-29T14:21:00Z">
            <w:rPr>
              <w:b/>
            </w:rPr>
          </w:rPrChange>
        </w:rPr>
        <w:t xml:space="preserve">Reject </w:t>
      </w:r>
      <w:r w:rsidRPr="004F1E35">
        <w:rPr>
          <w:rFonts w:ascii="Times New Roman" w:hAnsi="Times New Roman" w:cs="Times New Roman"/>
          <w:rPrChange w:id="2638" w:author="user" w:date="2020-06-29T14:21:00Z">
            <w:rPr/>
          </w:rPrChange>
        </w:rPr>
        <w:t>button as shown in the screen above.</w:t>
      </w:r>
    </w:p>
    <w:p w14:paraId="23DD8F33" w14:textId="77777777" w:rsidR="00F9273A" w:rsidRPr="004F1E35" w:rsidRDefault="00F9273A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639" w:author="user" w:date="2020-06-29T14:21:00Z">
            <w:rPr/>
          </w:rPrChange>
        </w:rPr>
        <w:pPrChange w:id="2640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41" w:author="user" w:date="2020-06-29T14:21:00Z">
            <w:rPr/>
          </w:rPrChange>
        </w:rPr>
        <w:t xml:space="preserve">The </w:t>
      </w:r>
      <w:r w:rsidRPr="004F1E35">
        <w:rPr>
          <w:rFonts w:ascii="Times New Roman" w:hAnsi="Times New Roman" w:cs="Times New Roman"/>
          <w:b/>
          <w:rPrChange w:id="2642" w:author="user" w:date="2020-06-29T14:21:00Z">
            <w:rPr>
              <w:b/>
            </w:rPr>
          </w:rPrChange>
        </w:rPr>
        <w:t xml:space="preserve">Rejection Feedback </w:t>
      </w:r>
      <w:r w:rsidRPr="004F1E35">
        <w:rPr>
          <w:rFonts w:ascii="Times New Roman" w:hAnsi="Times New Roman" w:cs="Times New Roman"/>
          <w:rPrChange w:id="2643" w:author="user" w:date="2020-06-29T14:21:00Z">
            <w:rPr/>
          </w:rPrChange>
        </w:rPr>
        <w:t>window will display as shown below.</w:t>
      </w:r>
    </w:p>
    <w:p w14:paraId="05CB6010" w14:textId="77777777" w:rsidR="00F9273A" w:rsidRPr="004F1E35" w:rsidRDefault="00F9273A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644" w:author="user" w:date="2020-06-29T14:21:00Z">
            <w:rPr/>
          </w:rPrChange>
        </w:rPr>
        <w:pPrChange w:id="2645" w:author="user" w:date="2020-06-29T14:21:00Z">
          <w:pPr>
            <w:pStyle w:val="ListParagraph"/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2646" w:author="user" w:date="2020-06-29T14:21:00Z">
            <w:rPr>
              <w:noProof/>
            </w:rPr>
          </w:rPrChange>
        </w:rPr>
        <w:drawing>
          <wp:inline distT="0" distB="0" distL="0" distR="0" wp14:anchorId="0635C2F5" wp14:editId="292E0E61">
            <wp:extent cx="5943600" cy="3441581"/>
            <wp:effectExtent l="19050" t="19050" r="0" b="6985"/>
            <wp:docPr id="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58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0F2B1" w14:textId="77777777" w:rsidR="00CB3229" w:rsidRPr="004F1E35" w:rsidRDefault="00CB3229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2647" w:author="user" w:date="2020-06-29T14:21:00Z">
            <w:rPr/>
          </w:rPrChange>
        </w:rPr>
        <w:pPrChange w:id="2648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49" w:author="user" w:date="2020-06-29T14:21:00Z">
            <w:rPr/>
          </w:rPrChange>
        </w:rPr>
        <w:t xml:space="preserve">Specify the </w:t>
      </w:r>
      <w:r w:rsidR="00930F9C" w:rsidRPr="004F1E35">
        <w:rPr>
          <w:rFonts w:ascii="Times New Roman" w:hAnsi="Times New Roman" w:cs="Times New Roman"/>
          <w:rPrChange w:id="2650" w:author="user" w:date="2020-06-29T14:21:00Z">
            <w:rPr/>
          </w:rPrChange>
        </w:rPr>
        <w:t>rejection feedback</w:t>
      </w:r>
      <w:r w:rsidR="00281B53" w:rsidRPr="004F1E35">
        <w:rPr>
          <w:rFonts w:ascii="Times New Roman" w:hAnsi="Times New Roman" w:cs="Times New Roman"/>
          <w:rPrChange w:id="2651" w:author="user" w:date="2020-06-29T14:21:00Z">
            <w:rPr/>
          </w:rPrChange>
        </w:rPr>
        <w:t xml:space="preserve"> in the respective text box</w:t>
      </w:r>
      <w:r w:rsidRPr="004F1E35">
        <w:rPr>
          <w:rFonts w:ascii="Times New Roman" w:hAnsi="Times New Roman" w:cs="Times New Roman"/>
          <w:rPrChange w:id="2652" w:author="user" w:date="2020-06-29T14:21:00Z">
            <w:rPr/>
          </w:rPrChange>
        </w:rPr>
        <w:t xml:space="preserve">. </w:t>
      </w:r>
    </w:p>
    <w:p w14:paraId="7EDB68EF" w14:textId="77777777" w:rsidR="00F9273A" w:rsidRPr="004F1E35" w:rsidRDefault="000329AB">
      <w:pPr>
        <w:pStyle w:val="ListParagraph"/>
        <w:numPr>
          <w:ilvl w:val="0"/>
          <w:numId w:val="37"/>
        </w:numPr>
        <w:spacing w:after="160" w:line="240" w:lineRule="auto"/>
        <w:jc w:val="both"/>
        <w:rPr>
          <w:rFonts w:ascii="Times New Roman" w:hAnsi="Times New Roman" w:cs="Times New Roman"/>
          <w:rPrChange w:id="2653" w:author="user" w:date="2020-06-29T14:21:00Z">
            <w:rPr/>
          </w:rPrChange>
        </w:rPr>
        <w:pPrChange w:id="2654" w:author="user" w:date="2020-06-29T14:21:00Z">
          <w:pPr>
            <w:pStyle w:val="ListParagraph"/>
            <w:numPr>
              <w:numId w:val="3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55" w:author="user" w:date="2020-06-29T14:21:00Z">
            <w:rPr/>
          </w:rPrChange>
        </w:rPr>
        <w:t xml:space="preserve">Click the </w:t>
      </w:r>
      <w:ins w:id="2656" w:author="user" w:date="2020-02-27T06:26:00Z">
        <w:r w:rsidR="00DA1DA0" w:rsidRPr="004F1E35">
          <w:rPr>
            <w:rFonts w:ascii="Times New Roman" w:hAnsi="Times New Roman" w:cs="Times New Roman"/>
            <w:b/>
            <w:bCs/>
            <w:rPrChange w:id="2657" w:author="user" w:date="2020-06-29T14:21:00Z">
              <w:rPr/>
            </w:rPrChange>
          </w:rPr>
          <w:t>S</w:t>
        </w:r>
      </w:ins>
      <w:del w:id="2658" w:author="user" w:date="2020-02-27T06:26:00Z">
        <w:r w:rsidRPr="004F1E35" w:rsidDel="00DA1DA0">
          <w:rPr>
            <w:rFonts w:ascii="Times New Roman" w:hAnsi="Times New Roman" w:cs="Times New Roman"/>
            <w:b/>
            <w:bCs/>
            <w:rPrChange w:id="2659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b/>
          <w:bCs/>
          <w:rPrChange w:id="2660" w:author="user" w:date="2020-06-29T14:21:00Z">
            <w:rPr/>
          </w:rPrChange>
        </w:rPr>
        <w:t>ubmit</w:t>
      </w:r>
      <w:r w:rsidRPr="004F1E35">
        <w:rPr>
          <w:rFonts w:ascii="Times New Roman" w:hAnsi="Times New Roman" w:cs="Times New Roman"/>
          <w:rPrChange w:id="2661" w:author="user" w:date="2020-06-29T14:21:00Z">
            <w:rPr/>
          </w:rPrChange>
        </w:rPr>
        <w:t xml:space="preserve"> button</w:t>
      </w:r>
      <w:r w:rsidR="008816A9" w:rsidRPr="004F1E35">
        <w:rPr>
          <w:rFonts w:ascii="Times New Roman" w:hAnsi="Times New Roman" w:cs="Times New Roman"/>
          <w:rPrChange w:id="2662" w:author="user" w:date="2020-06-29T14:21:00Z">
            <w:rPr/>
          </w:rPrChange>
        </w:rPr>
        <w:t xml:space="preserve"> to reject the </w:t>
      </w:r>
      <w:r w:rsidR="00726F3F" w:rsidRPr="004F1E35">
        <w:rPr>
          <w:rFonts w:ascii="Times New Roman" w:hAnsi="Times New Roman" w:cs="Times New Roman"/>
          <w:rPrChange w:id="2663" w:author="user" w:date="2020-06-29T14:21:00Z">
            <w:rPr/>
          </w:rPrChange>
        </w:rPr>
        <w:t>opportunity</w:t>
      </w:r>
      <w:r w:rsidRPr="004F1E35">
        <w:rPr>
          <w:rFonts w:ascii="Times New Roman" w:hAnsi="Times New Roman" w:cs="Times New Roman"/>
          <w:rPrChange w:id="2664" w:author="user" w:date="2020-06-29T14:21:00Z">
            <w:rPr/>
          </w:rPrChange>
        </w:rPr>
        <w:t>.</w:t>
      </w:r>
    </w:p>
    <w:p w14:paraId="42558399" w14:textId="77777777" w:rsidR="00860096" w:rsidRPr="004F1E35" w:rsidRDefault="00950BBC">
      <w:pPr>
        <w:spacing w:line="240" w:lineRule="auto"/>
        <w:jc w:val="both"/>
        <w:rPr>
          <w:rFonts w:ascii="Times New Roman" w:hAnsi="Times New Roman" w:cs="Times New Roman"/>
          <w:rPrChange w:id="2665" w:author="user" w:date="2020-06-29T14:21:00Z">
            <w:rPr/>
          </w:rPrChange>
        </w:rPr>
        <w:pPrChange w:id="2666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2667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2668" w:author="user" w:date="2020-06-29T14:21:00Z">
            <w:rPr/>
          </w:rPrChange>
        </w:rPr>
        <w:t xml:space="preserve"> The </w:t>
      </w:r>
      <w:ins w:id="2669" w:author="user" w:date="2020-02-27T06:26:00Z">
        <w:r w:rsidR="00DA1DA0" w:rsidRPr="004F1E35">
          <w:rPr>
            <w:rFonts w:ascii="Times New Roman" w:hAnsi="Times New Roman" w:cs="Times New Roman"/>
            <w:rPrChange w:id="2670" w:author="user" w:date="2020-06-29T14:21:00Z">
              <w:rPr/>
            </w:rPrChange>
          </w:rPr>
          <w:t>o</w:t>
        </w:r>
      </w:ins>
      <w:del w:id="2671" w:author="user" w:date="2020-02-27T06:26:00Z">
        <w:r w:rsidRPr="004F1E35" w:rsidDel="00DA1DA0">
          <w:rPr>
            <w:rFonts w:ascii="Times New Roman" w:hAnsi="Times New Roman" w:cs="Times New Roman"/>
            <w:rPrChange w:id="2672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673" w:author="user" w:date="2020-06-29T14:21:00Z">
            <w:rPr/>
          </w:rPrChange>
        </w:rPr>
        <w:t xml:space="preserve">rganization will receive a notification and a message from the administrator informing them of the approval or rejection of the </w:t>
      </w:r>
      <w:r w:rsidR="003938FB" w:rsidRPr="004F1E35">
        <w:rPr>
          <w:rFonts w:ascii="Times New Roman" w:hAnsi="Times New Roman" w:cs="Times New Roman"/>
          <w:rPrChange w:id="2674" w:author="user" w:date="2020-06-29T14:21:00Z">
            <w:rPr/>
          </w:rPrChange>
        </w:rPr>
        <w:t>opportunity</w:t>
      </w:r>
      <w:r w:rsidRPr="004F1E35">
        <w:rPr>
          <w:rFonts w:ascii="Times New Roman" w:hAnsi="Times New Roman" w:cs="Times New Roman"/>
          <w:rPrChange w:id="2675" w:author="user" w:date="2020-06-29T14:21:00Z">
            <w:rPr/>
          </w:rPrChange>
        </w:rPr>
        <w:t xml:space="preserve">.  </w:t>
      </w:r>
    </w:p>
    <w:p w14:paraId="65A65846" w14:textId="77777777" w:rsidR="00860096" w:rsidRPr="004F1E35" w:rsidRDefault="00860096">
      <w:pPr>
        <w:pStyle w:val="Heading4"/>
        <w:spacing w:line="240" w:lineRule="auto"/>
        <w:jc w:val="both"/>
        <w:rPr>
          <w:rFonts w:ascii="Times New Roman" w:hAnsi="Times New Roman" w:cs="Times New Roman"/>
          <w:rPrChange w:id="2676" w:author="user" w:date="2020-06-29T14:21:00Z">
            <w:rPr/>
          </w:rPrChange>
        </w:rPr>
        <w:pPrChange w:id="2677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678" w:author="user" w:date="2020-06-29T14:21:00Z">
            <w:rPr/>
          </w:rPrChange>
        </w:rPr>
        <w:lastRenderedPageBreak/>
        <w:t xml:space="preserve">To view opportunities: </w:t>
      </w:r>
    </w:p>
    <w:p w14:paraId="39957183" w14:textId="77777777" w:rsidR="00860096" w:rsidRPr="004F1E35" w:rsidRDefault="00860096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679" w:author="user" w:date="2020-06-29T14:21:00Z">
            <w:rPr/>
          </w:rPrChange>
        </w:rPr>
        <w:pPrChange w:id="2680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81" w:author="user" w:date="2020-06-29T14:21:00Z">
            <w:rPr/>
          </w:rPrChange>
        </w:rPr>
        <w:t>Click the ellipsis icon as shown in the screen below.</w:t>
      </w:r>
    </w:p>
    <w:p w14:paraId="353080A3" w14:textId="77777777" w:rsidR="00860096" w:rsidRPr="004F1E35" w:rsidRDefault="00860096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682" w:author="user" w:date="2020-06-29T14:21:00Z">
            <w:rPr/>
          </w:rPrChange>
        </w:rPr>
        <w:pPrChange w:id="2683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8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685" w:author="user" w:date="2020-06-29T14:21:00Z">
            <w:rPr>
              <w:b/>
              <w:bCs/>
            </w:rPr>
          </w:rPrChange>
        </w:rPr>
        <w:t>View Opportunities</w:t>
      </w:r>
      <w:r w:rsidRPr="004F1E35">
        <w:rPr>
          <w:rFonts w:ascii="Times New Roman" w:hAnsi="Times New Roman" w:cs="Times New Roman"/>
          <w:rPrChange w:id="2686" w:author="user" w:date="2020-06-29T14:21:00Z">
            <w:rPr/>
          </w:rPrChange>
        </w:rPr>
        <w:t xml:space="preserve"> button.</w:t>
      </w:r>
    </w:p>
    <w:p w14:paraId="20C3C316" w14:textId="77777777" w:rsidR="00860096" w:rsidRPr="004F1E35" w:rsidRDefault="00FE264D">
      <w:pPr>
        <w:spacing w:after="160" w:line="240" w:lineRule="auto"/>
        <w:jc w:val="both"/>
        <w:rPr>
          <w:rFonts w:ascii="Times New Roman" w:hAnsi="Times New Roman" w:cs="Times New Roman"/>
          <w:rPrChange w:id="2687" w:author="user" w:date="2020-06-29T14:21:00Z">
            <w:rPr/>
          </w:rPrChange>
        </w:rPr>
        <w:pPrChange w:id="2688" w:author="user" w:date="2020-06-29T14:21:00Z">
          <w:pPr>
            <w:spacing w:after="160" w:line="259" w:lineRule="auto"/>
          </w:pPr>
        </w:pPrChange>
      </w:pPr>
      <w:r>
        <w:rPr>
          <w:rFonts w:ascii="Times New Roman" w:hAnsi="Times New Roman" w:cs="Times New Roman"/>
          <w:noProof/>
          <w:rPrChange w:id="2689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22603BC9">
          <v:rect id="_x0000_s1080" style="position:absolute;left:0;text-align:left;margin-left:334.5pt;margin-top:94.3pt;width:87.75pt;height:42pt;z-index:2517145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860096" w:rsidRPr="004F1E35">
        <w:rPr>
          <w:rFonts w:ascii="Times New Roman" w:hAnsi="Times New Roman" w:cs="Times New Roman"/>
          <w:noProof/>
          <w:rPrChange w:id="2690" w:author="user" w:date="2020-06-29T14:21:00Z">
            <w:rPr>
              <w:noProof/>
            </w:rPr>
          </w:rPrChange>
        </w:rPr>
        <w:drawing>
          <wp:inline distT="0" distB="0" distL="0" distR="0" wp14:anchorId="60E257AC" wp14:editId="621AEBF5">
            <wp:extent cx="5943600" cy="2123137"/>
            <wp:effectExtent l="19050" t="1905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313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FDC9E" w14:textId="77777777" w:rsidR="00860096" w:rsidRPr="004F1E35" w:rsidRDefault="00860096">
      <w:pPr>
        <w:pStyle w:val="ListParagraph"/>
        <w:numPr>
          <w:ilvl w:val="0"/>
          <w:numId w:val="26"/>
        </w:numPr>
        <w:spacing w:after="160" w:line="240" w:lineRule="auto"/>
        <w:jc w:val="both"/>
        <w:rPr>
          <w:rFonts w:ascii="Times New Roman" w:hAnsi="Times New Roman" w:cs="Times New Roman"/>
          <w:rPrChange w:id="2691" w:author="user" w:date="2020-06-29T14:21:00Z">
            <w:rPr/>
          </w:rPrChange>
        </w:rPr>
        <w:pPrChange w:id="2692" w:author="user" w:date="2020-06-29T14:21:00Z">
          <w:pPr>
            <w:pStyle w:val="ListParagraph"/>
            <w:numPr>
              <w:numId w:val="2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693" w:author="user" w:date="2020-06-29T14:21:00Z">
            <w:rPr/>
          </w:rPrChange>
        </w:rPr>
        <w:t xml:space="preserve">The </w:t>
      </w:r>
      <w:r w:rsidRPr="004F1E35">
        <w:rPr>
          <w:rFonts w:ascii="Times New Roman" w:hAnsi="Times New Roman" w:cs="Times New Roman"/>
          <w:b/>
          <w:bCs/>
          <w:rPrChange w:id="2694" w:author="user" w:date="2020-06-29T14:21:00Z">
            <w:rPr/>
          </w:rPrChange>
        </w:rPr>
        <w:t>View Opportunity</w:t>
      </w:r>
      <w:r w:rsidRPr="004F1E35">
        <w:rPr>
          <w:rFonts w:ascii="Times New Roman" w:hAnsi="Times New Roman" w:cs="Times New Roman"/>
          <w:rPrChange w:id="2695" w:author="user" w:date="2020-06-29T14:21:00Z">
            <w:rPr/>
          </w:rPrChange>
        </w:rPr>
        <w:t xml:space="preserve"> window is displayed.</w:t>
      </w:r>
    </w:p>
    <w:p w14:paraId="0E5F40AA" w14:textId="77777777" w:rsidR="00F75BE1" w:rsidRPr="004F1E35" w:rsidRDefault="00A245BF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696" w:author="user" w:date="2020-06-29T14:21:00Z">
            <w:rPr/>
          </w:rPrChange>
        </w:rPr>
        <w:pPrChange w:id="2697" w:author="user" w:date="2020-06-29T14:21:00Z">
          <w:pPr>
            <w:pStyle w:val="ListParagraph"/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2698" w:author="user" w:date="2020-06-29T14:21:00Z">
            <w:rPr>
              <w:noProof/>
            </w:rPr>
          </w:rPrChange>
        </w:rPr>
        <w:drawing>
          <wp:inline distT="0" distB="0" distL="0" distR="0" wp14:anchorId="4C002C39" wp14:editId="722F09F9">
            <wp:extent cx="5943600" cy="5770927"/>
            <wp:effectExtent l="19050" t="19050" r="0" b="1270"/>
            <wp:docPr id="1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92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07420" w14:textId="77777777" w:rsidR="00A245BF" w:rsidRPr="004F1E35" w:rsidRDefault="00A245BF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699" w:author="user" w:date="2020-06-29T14:21:00Z">
            <w:rPr/>
          </w:rPrChange>
        </w:rPr>
        <w:pPrChange w:id="2700" w:author="user" w:date="2020-06-29T14:21:00Z">
          <w:pPr>
            <w:pStyle w:val="ListParagraph"/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2701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42BEE59B" wp14:editId="78C74D96">
            <wp:extent cx="5753100" cy="5867400"/>
            <wp:effectExtent l="19050" t="19050" r="0" b="0"/>
            <wp:docPr id="1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86740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B3DC91" w14:textId="77777777" w:rsidR="00860096" w:rsidRPr="004F1E35" w:rsidRDefault="00860096">
      <w:pPr>
        <w:spacing w:after="160" w:line="240" w:lineRule="auto"/>
        <w:jc w:val="both"/>
        <w:rPr>
          <w:rFonts w:ascii="Times New Roman" w:hAnsi="Times New Roman" w:cs="Times New Roman"/>
          <w:rPrChange w:id="2702" w:author="user" w:date="2020-06-29T14:21:00Z">
            <w:rPr/>
          </w:rPrChange>
        </w:rPr>
        <w:pPrChange w:id="2703" w:author="user" w:date="2020-06-29T14:21:00Z">
          <w:pPr>
            <w:spacing w:after="160" w:line="259" w:lineRule="auto"/>
          </w:pPr>
        </w:pPrChange>
      </w:pPr>
    </w:p>
    <w:p w14:paraId="5521AB13" w14:textId="77777777" w:rsidR="00A245BF" w:rsidRPr="004F1E35" w:rsidRDefault="00F9273A">
      <w:pPr>
        <w:pStyle w:val="Heading3"/>
        <w:spacing w:line="240" w:lineRule="auto"/>
        <w:jc w:val="both"/>
        <w:rPr>
          <w:rFonts w:ascii="Times New Roman" w:hAnsi="Times New Roman" w:cs="Times New Roman"/>
          <w:rPrChange w:id="2704" w:author="user" w:date="2020-06-29T14:21:00Z">
            <w:rPr/>
          </w:rPrChange>
        </w:rPr>
        <w:pPrChange w:id="2705" w:author="user" w:date="2020-06-29T14:21:00Z">
          <w:pPr>
            <w:pStyle w:val="Heading3"/>
          </w:pPr>
        </w:pPrChange>
      </w:pPr>
      <w:bookmarkStart w:id="2706" w:name="_Toc44335612"/>
      <w:r w:rsidRPr="004F1E35">
        <w:rPr>
          <w:rFonts w:ascii="Times New Roman" w:hAnsi="Times New Roman" w:cs="Times New Roman"/>
          <w:rPrChange w:id="2707" w:author="user" w:date="2020-06-29T14:21:00Z">
            <w:rPr/>
          </w:rPrChange>
        </w:rPr>
        <w:t>Approved</w:t>
      </w:r>
      <w:r w:rsidR="00A245BF" w:rsidRPr="004F1E35">
        <w:rPr>
          <w:rFonts w:ascii="Times New Roman" w:hAnsi="Times New Roman" w:cs="Times New Roman"/>
          <w:rPrChange w:id="2708" w:author="user" w:date="2020-06-29T14:21:00Z">
            <w:rPr/>
          </w:rPrChange>
        </w:rPr>
        <w:t xml:space="preserve"> Opportunities tab:</w:t>
      </w:r>
      <w:bookmarkEnd w:id="2706"/>
    </w:p>
    <w:p w14:paraId="07ACD03F" w14:textId="3B4C05B0" w:rsidR="00A245BF" w:rsidRPr="004F1E35" w:rsidRDefault="00A245BF">
      <w:pPr>
        <w:spacing w:line="240" w:lineRule="auto"/>
        <w:jc w:val="both"/>
        <w:rPr>
          <w:rFonts w:ascii="Times New Roman" w:hAnsi="Times New Roman" w:cs="Times New Roman"/>
          <w:rPrChange w:id="2709" w:author="user" w:date="2020-06-29T14:21:00Z">
            <w:rPr/>
          </w:rPrChange>
        </w:rPr>
        <w:pPrChange w:id="2710" w:author="user" w:date="2020-06-29T14:21:00Z">
          <w:pPr>
            <w:pStyle w:val="ListParagraph"/>
          </w:pPr>
        </w:pPrChange>
      </w:pPr>
      <w:del w:id="2711" w:author="user" w:date="2020-02-27T06:26:00Z">
        <w:r w:rsidRPr="004F1E35" w:rsidDel="00DA1DA0">
          <w:rPr>
            <w:rFonts w:ascii="Times New Roman" w:hAnsi="Times New Roman" w:cs="Times New Roman"/>
            <w:rPrChange w:id="2712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713" w:author="user" w:date="2020-06-29T14:21:00Z">
            <w:rPr/>
          </w:rPrChange>
        </w:rPr>
        <w:t xml:space="preserve">In the </w:t>
      </w:r>
      <w:r w:rsidR="00F9273A" w:rsidRPr="004F1E35">
        <w:rPr>
          <w:rFonts w:ascii="Times New Roman" w:hAnsi="Times New Roman" w:cs="Times New Roman"/>
          <w:b/>
          <w:bCs/>
          <w:rPrChange w:id="2714" w:author="user" w:date="2020-06-29T14:21:00Z">
            <w:rPr/>
          </w:rPrChange>
        </w:rPr>
        <w:t xml:space="preserve">Approved </w:t>
      </w:r>
      <w:r w:rsidRPr="004F1E35">
        <w:rPr>
          <w:rFonts w:ascii="Times New Roman" w:hAnsi="Times New Roman" w:cs="Times New Roman"/>
          <w:b/>
          <w:bCs/>
          <w:rPrChange w:id="2715" w:author="user" w:date="2020-06-29T14:21:00Z">
            <w:rPr/>
          </w:rPrChange>
        </w:rPr>
        <w:t>Opportunities</w:t>
      </w:r>
      <w:r w:rsidRPr="004F1E35">
        <w:rPr>
          <w:rFonts w:ascii="Times New Roman" w:hAnsi="Times New Roman" w:cs="Times New Roman"/>
          <w:rPrChange w:id="2716" w:author="user" w:date="2020-06-29T14:21:00Z">
            <w:rPr/>
          </w:rPrChange>
        </w:rPr>
        <w:t xml:space="preserve"> tab</w:t>
      </w:r>
      <w:ins w:id="2717" w:author="user" w:date="2020-02-27T06:26:00Z">
        <w:r w:rsidR="00DA1DA0" w:rsidRPr="004F1E35">
          <w:rPr>
            <w:rFonts w:ascii="Times New Roman" w:hAnsi="Times New Roman" w:cs="Times New Roman"/>
            <w:rPrChange w:id="2718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2719" w:author="user" w:date="2020-06-29T14:21:00Z">
            <w:rPr/>
          </w:rPrChange>
        </w:rPr>
        <w:t xml:space="preserve"> admin users can view the </w:t>
      </w:r>
      <w:ins w:id="2720" w:author="user" w:date="2020-02-27T06:27:00Z">
        <w:r w:rsidR="00DA1DA0" w:rsidRPr="004F1E35">
          <w:rPr>
            <w:rFonts w:ascii="Times New Roman" w:hAnsi="Times New Roman" w:cs="Times New Roman"/>
            <w:rPrChange w:id="2721" w:author="user" w:date="2020-06-29T14:21:00Z">
              <w:rPr/>
            </w:rPrChange>
          </w:rPr>
          <w:t>o</w:t>
        </w:r>
      </w:ins>
      <w:del w:id="2722" w:author="user" w:date="2020-02-27T06:27:00Z">
        <w:r w:rsidRPr="004F1E35" w:rsidDel="00DA1DA0">
          <w:rPr>
            <w:rFonts w:ascii="Times New Roman" w:hAnsi="Times New Roman" w:cs="Times New Roman"/>
            <w:rPrChange w:id="2723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724" w:author="user" w:date="2020-06-29T14:21:00Z">
            <w:rPr/>
          </w:rPrChange>
        </w:rPr>
        <w:t xml:space="preserve">pportunities </w:t>
      </w:r>
      <w:r w:rsidR="00F9273A" w:rsidRPr="004F1E35">
        <w:rPr>
          <w:rFonts w:ascii="Times New Roman" w:hAnsi="Times New Roman" w:cs="Times New Roman"/>
          <w:rPrChange w:id="2725" w:author="user" w:date="2020-06-29T14:21:00Z">
            <w:rPr/>
          </w:rPrChange>
        </w:rPr>
        <w:t xml:space="preserve">approved by </w:t>
      </w:r>
      <w:ins w:id="2726" w:author="user" w:date="2020-02-27T06:27:00Z">
        <w:r w:rsidR="00DA1DA0" w:rsidRPr="004F1E35">
          <w:rPr>
            <w:rFonts w:ascii="Times New Roman" w:hAnsi="Times New Roman" w:cs="Times New Roman"/>
            <w:rPrChange w:id="2727" w:author="user" w:date="2020-06-29T14:21:00Z">
              <w:rPr/>
            </w:rPrChange>
          </w:rPr>
          <w:t xml:space="preserve">the </w:t>
        </w:r>
      </w:ins>
      <w:r w:rsidR="00F9273A" w:rsidRPr="004F1E35">
        <w:rPr>
          <w:rFonts w:ascii="Times New Roman" w:hAnsi="Times New Roman" w:cs="Times New Roman"/>
          <w:rPrChange w:id="2728" w:author="user" w:date="2020-06-29T14:21:00Z">
            <w:rPr/>
          </w:rPrChange>
        </w:rPr>
        <w:t>admin users</w:t>
      </w:r>
      <w:r w:rsidRPr="004F1E35">
        <w:rPr>
          <w:rFonts w:ascii="Times New Roman" w:hAnsi="Times New Roman" w:cs="Times New Roman"/>
          <w:rPrChange w:id="2729" w:author="user" w:date="2020-06-29T14:21:00Z">
            <w:rPr/>
          </w:rPrChange>
        </w:rPr>
        <w:t xml:space="preserve">. On this screen, you can </w:t>
      </w:r>
      <w:r w:rsidR="00F03BE9" w:rsidRPr="004F1E35">
        <w:rPr>
          <w:rFonts w:ascii="Times New Roman" w:hAnsi="Times New Roman" w:cs="Times New Roman"/>
          <w:rPrChange w:id="2730" w:author="user" w:date="2020-06-29T14:21:00Z">
            <w:rPr/>
          </w:rPrChange>
        </w:rPr>
        <w:t>view</w:t>
      </w:r>
      <w:r w:rsidRPr="004F1E35">
        <w:rPr>
          <w:rFonts w:ascii="Times New Roman" w:hAnsi="Times New Roman" w:cs="Times New Roman"/>
          <w:rPrChange w:id="2731" w:author="user" w:date="2020-06-29T14:21:00Z">
            <w:rPr/>
          </w:rPrChange>
        </w:rPr>
        <w:t xml:space="preserve"> </w:t>
      </w:r>
      <w:ins w:id="2732" w:author="user" w:date="2020-02-27T06:27:00Z">
        <w:r w:rsidR="00DA1DA0" w:rsidRPr="004F1E35">
          <w:rPr>
            <w:rFonts w:ascii="Times New Roman" w:hAnsi="Times New Roman" w:cs="Times New Roman"/>
            <w:rPrChange w:id="2733" w:author="user" w:date="2020-06-29T14:21:00Z">
              <w:rPr/>
            </w:rPrChange>
          </w:rPr>
          <w:t>various o</w:t>
        </w:r>
      </w:ins>
      <w:del w:id="2734" w:author="user" w:date="2020-02-27T06:27:00Z">
        <w:r w:rsidRPr="004F1E35" w:rsidDel="00DA1DA0">
          <w:rPr>
            <w:rFonts w:ascii="Times New Roman" w:hAnsi="Times New Roman" w:cs="Times New Roman"/>
            <w:rPrChange w:id="2735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736" w:author="user" w:date="2020-06-29T14:21:00Z">
            <w:rPr/>
          </w:rPrChange>
        </w:rPr>
        <w:t>pportunities</w:t>
      </w:r>
      <w:r w:rsidR="003433D8" w:rsidRPr="004F1E35">
        <w:rPr>
          <w:rFonts w:ascii="Times New Roman" w:hAnsi="Times New Roman" w:cs="Times New Roman"/>
          <w:rPrChange w:id="2737" w:author="user" w:date="2020-06-29T14:21:00Z">
            <w:rPr/>
          </w:rPrChange>
        </w:rPr>
        <w:t xml:space="preserve"> shown</w:t>
      </w:r>
      <w:ins w:id="2738" w:author="user" w:date="2020-06-29T14:44:00Z">
        <w:r w:rsidR="007F27CF">
          <w:rPr>
            <w:rFonts w:ascii="Times New Roman" w:hAnsi="Times New Roman" w:cs="Times New Roman"/>
          </w:rPr>
          <w:t xml:space="preserve"> as</w:t>
        </w:r>
      </w:ins>
      <w:r w:rsidR="003433D8" w:rsidRPr="004F1E35">
        <w:rPr>
          <w:rFonts w:ascii="Times New Roman" w:hAnsi="Times New Roman" w:cs="Times New Roman"/>
          <w:rPrChange w:id="2739" w:author="user" w:date="2020-06-29T14:21:00Z">
            <w:rPr/>
          </w:rPrChange>
        </w:rPr>
        <w:t xml:space="preserve"> above</w:t>
      </w:r>
      <w:r w:rsidRPr="004F1E35">
        <w:rPr>
          <w:rFonts w:ascii="Times New Roman" w:hAnsi="Times New Roman" w:cs="Times New Roman"/>
          <w:rPrChange w:id="2740" w:author="user" w:date="2020-06-29T14:21:00Z">
            <w:rPr/>
          </w:rPrChange>
        </w:rPr>
        <w:t>. You can also search for opportunities</w:t>
      </w:r>
      <w:ins w:id="2741" w:author="user" w:date="2020-02-27T06:27:00Z">
        <w:r w:rsidR="00DA1DA0" w:rsidRPr="004F1E35">
          <w:rPr>
            <w:rFonts w:ascii="Times New Roman" w:hAnsi="Times New Roman" w:cs="Times New Roman"/>
            <w:rPrChange w:id="2742" w:author="user" w:date="2020-06-29T14:21:00Z">
              <w:rPr/>
            </w:rPrChange>
          </w:rPr>
          <w:t xml:space="preserve"> in this screen</w:t>
        </w:r>
      </w:ins>
      <w:del w:id="2743" w:author="user" w:date="2020-02-27T06:27:00Z">
        <w:r w:rsidR="007F2939" w:rsidRPr="004F1E35" w:rsidDel="00DA1DA0">
          <w:rPr>
            <w:rFonts w:ascii="Times New Roman" w:hAnsi="Times New Roman" w:cs="Times New Roman"/>
            <w:rPrChange w:id="2744" w:author="user" w:date="2020-06-29T14:21:00Z">
              <w:rPr/>
            </w:rPrChange>
          </w:rPr>
          <w:delText xml:space="preserve"> to</w:delText>
        </w:r>
        <w:r w:rsidRPr="004F1E35" w:rsidDel="00DA1DA0">
          <w:rPr>
            <w:rFonts w:ascii="Times New Roman" w:hAnsi="Times New Roman" w:cs="Times New Roman"/>
            <w:rPrChange w:id="2745" w:author="user" w:date="2020-06-29T14:21:00Z">
              <w:rPr/>
            </w:rPrChange>
          </w:rPr>
          <w:delText xml:space="preserve"> view them</w:delText>
        </w:r>
      </w:del>
      <w:r w:rsidRPr="004F1E35">
        <w:rPr>
          <w:rFonts w:ascii="Times New Roman" w:hAnsi="Times New Roman" w:cs="Times New Roman"/>
          <w:rPrChange w:id="2746" w:author="user" w:date="2020-06-29T14:21:00Z">
            <w:rPr/>
          </w:rPrChange>
        </w:rPr>
        <w:t xml:space="preserve">. </w:t>
      </w:r>
    </w:p>
    <w:p w14:paraId="0BBDBA49" w14:textId="77777777" w:rsidR="00511A8A" w:rsidRPr="004F1E35" w:rsidRDefault="00511A8A">
      <w:pPr>
        <w:spacing w:line="240" w:lineRule="auto"/>
        <w:jc w:val="both"/>
        <w:rPr>
          <w:rFonts w:ascii="Times New Roman" w:hAnsi="Times New Roman" w:cs="Times New Roman"/>
          <w:rPrChange w:id="2747" w:author="user" w:date="2020-06-29T14:21:00Z">
            <w:rPr/>
          </w:rPrChange>
        </w:rPr>
        <w:pPrChange w:id="2748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749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021BCB5F" wp14:editId="40B02F00">
            <wp:extent cx="5943600" cy="4348653"/>
            <wp:effectExtent l="19050" t="19050" r="0" b="0"/>
            <wp:docPr id="1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03B3E" w14:textId="77777777" w:rsidR="00AB6D67" w:rsidRPr="004F1E35" w:rsidRDefault="00AB6D67">
      <w:pPr>
        <w:pStyle w:val="Heading3"/>
        <w:spacing w:line="240" w:lineRule="auto"/>
        <w:jc w:val="both"/>
        <w:rPr>
          <w:rFonts w:ascii="Times New Roman" w:hAnsi="Times New Roman" w:cs="Times New Roman"/>
          <w:rPrChange w:id="2750" w:author="user" w:date="2020-06-29T14:21:00Z">
            <w:rPr/>
          </w:rPrChange>
        </w:rPr>
        <w:pPrChange w:id="2751" w:author="user" w:date="2020-06-29T14:21:00Z">
          <w:pPr>
            <w:pStyle w:val="Heading3"/>
          </w:pPr>
        </w:pPrChange>
      </w:pPr>
      <w:bookmarkStart w:id="2752" w:name="_Toc44335613"/>
      <w:r w:rsidRPr="004F1E35">
        <w:rPr>
          <w:rFonts w:ascii="Times New Roman" w:hAnsi="Times New Roman" w:cs="Times New Roman"/>
          <w:rPrChange w:id="2753" w:author="user" w:date="2020-06-29T14:21:00Z">
            <w:rPr/>
          </w:rPrChange>
        </w:rPr>
        <w:t>Rejected Opportunities tab:</w:t>
      </w:r>
      <w:bookmarkEnd w:id="2752"/>
    </w:p>
    <w:p w14:paraId="060D8042" w14:textId="77777777" w:rsidR="00AB6D67" w:rsidRPr="004F1E35" w:rsidRDefault="00AB6D67">
      <w:pPr>
        <w:spacing w:line="240" w:lineRule="auto"/>
        <w:jc w:val="both"/>
        <w:rPr>
          <w:rFonts w:ascii="Times New Roman" w:hAnsi="Times New Roman" w:cs="Times New Roman"/>
          <w:rPrChange w:id="2754" w:author="user" w:date="2020-06-29T14:21:00Z">
            <w:rPr/>
          </w:rPrChange>
        </w:rPr>
        <w:pPrChange w:id="2755" w:author="user" w:date="2020-06-29T14:21:00Z">
          <w:pPr>
            <w:pStyle w:val="ListParagraph"/>
          </w:pPr>
        </w:pPrChange>
      </w:pPr>
      <w:del w:id="2756" w:author="user" w:date="2020-02-27T06:27:00Z">
        <w:r w:rsidRPr="004F1E35" w:rsidDel="00DA1DA0">
          <w:rPr>
            <w:rFonts w:ascii="Times New Roman" w:hAnsi="Times New Roman" w:cs="Times New Roman"/>
            <w:rPrChange w:id="2757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758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2759" w:author="user" w:date="2020-06-29T14:21:00Z">
            <w:rPr/>
          </w:rPrChange>
        </w:rPr>
        <w:t>Rejected Opportunities</w:t>
      </w:r>
      <w:r w:rsidRPr="004F1E35">
        <w:rPr>
          <w:rFonts w:ascii="Times New Roman" w:hAnsi="Times New Roman" w:cs="Times New Roman"/>
          <w:rPrChange w:id="2760" w:author="user" w:date="2020-06-29T14:21:00Z">
            <w:rPr/>
          </w:rPrChange>
        </w:rPr>
        <w:t xml:space="preserve"> tab</w:t>
      </w:r>
      <w:ins w:id="2761" w:author="user" w:date="2020-02-27T06:27:00Z">
        <w:r w:rsidR="00DA1DA0" w:rsidRPr="004F1E35">
          <w:rPr>
            <w:rFonts w:ascii="Times New Roman" w:hAnsi="Times New Roman" w:cs="Times New Roman"/>
            <w:rPrChange w:id="2762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2763" w:author="user" w:date="2020-06-29T14:21:00Z">
            <w:rPr/>
          </w:rPrChange>
        </w:rPr>
        <w:t xml:space="preserve"> admin users can view the </w:t>
      </w:r>
      <w:ins w:id="2764" w:author="user" w:date="2020-02-27T06:27:00Z">
        <w:r w:rsidR="00DA1DA0" w:rsidRPr="004F1E35">
          <w:rPr>
            <w:rFonts w:ascii="Times New Roman" w:hAnsi="Times New Roman" w:cs="Times New Roman"/>
            <w:rPrChange w:id="2765" w:author="user" w:date="2020-06-29T14:21:00Z">
              <w:rPr/>
            </w:rPrChange>
          </w:rPr>
          <w:t>o</w:t>
        </w:r>
      </w:ins>
      <w:del w:id="2766" w:author="user" w:date="2020-02-27T06:27:00Z">
        <w:r w:rsidRPr="004F1E35" w:rsidDel="00DA1DA0">
          <w:rPr>
            <w:rFonts w:ascii="Times New Roman" w:hAnsi="Times New Roman" w:cs="Times New Roman"/>
            <w:rPrChange w:id="276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768" w:author="user" w:date="2020-06-29T14:21:00Z">
            <w:rPr/>
          </w:rPrChange>
        </w:rPr>
        <w:t xml:space="preserve">pportunities </w:t>
      </w:r>
      <w:r w:rsidR="00386117" w:rsidRPr="004F1E35">
        <w:rPr>
          <w:rFonts w:ascii="Times New Roman" w:hAnsi="Times New Roman" w:cs="Times New Roman"/>
          <w:rPrChange w:id="2769" w:author="user" w:date="2020-06-29T14:21:00Z">
            <w:rPr/>
          </w:rPrChange>
        </w:rPr>
        <w:t>rejected</w:t>
      </w:r>
      <w:r w:rsidRPr="004F1E35">
        <w:rPr>
          <w:rFonts w:ascii="Times New Roman" w:hAnsi="Times New Roman" w:cs="Times New Roman"/>
          <w:rPrChange w:id="2770" w:author="user" w:date="2020-06-29T14:21:00Z">
            <w:rPr/>
          </w:rPrChange>
        </w:rPr>
        <w:t xml:space="preserve"> by admin users. On this screen, you can view Opportunities shown above. You can also search for </w:t>
      </w:r>
      <w:ins w:id="2771" w:author="user" w:date="2020-02-27T06:27:00Z">
        <w:r w:rsidR="00DA1DA0" w:rsidRPr="004F1E35">
          <w:rPr>
            <w:rFonts w:ascii="Times New Roman" w:hAnsi="Times New Roman" w:cs="Times New Roman"/>
            <w:rPrChange w:id="2772" w:author="user" w:date="2020-06-29T14:21:00Z">
              <w:rPr/>
            </w:rPrChange>
          </w:rPr>
          <w:t>va</w:t>
        </w:r>
      </w:ins>
      <w:ins w:id="2773" w:author="user" w:date="2020-02-27T06:28:00Z">
        <w:r w:rsidR="00DA1DA0" w:rsidRPr="004F1E35">
          <w:rPr>
            <w:rFonts w:ascii="Times New Roman" w:hAnsi="Times New Roman" w:cs="Times New Roman"/>
            <w:rPrChange w:id="2774" w:author="user" w:date="2020-06-29T14:21:00Z">
              <w:rPr/>
            </w:rPrChange>
          </w:rPr>
          <w:t xml:space="preserve">rious </w:t>
        </w:r>
      </w:ins>
      <w:r w:rsidRPr="004F1E35">
        <w:rPr>
          <w:rFonts w:ascii="Times New Roman" w:hAnsi="Times New Roman" w:cs="Times New Roman"/>
          <w:rPrChange w:id="2775" w:author="user" w:date="2020-06-29T14:21:00Z">
            <w:rPr/>
          </w:rPrChange>
        </w:rPr>
        <w:t xml:space="preserve">opportunities </w:t>
      </w:r>
      <w:ins w:id="2776" w:author="user" w:date="2020-02-27T06:27:00Z">
        <w:r w:rsidR="00DA1DA0" w:rsidRPr="004F1E35">
          <w:rPr>
            <w:rFonts w:ascii="Times New Roman" w:hAnsi="Times New Roman" w:cs="Times New Roman"/>
            <w:rPrChange w:id="2777" w:author="user" w:date="2020-06-29T14:21:00Z">
              <w:rPr/>
            </w:rPrChange>
          </w:rPr>
          <w:t>in this section</w:t>
        </w:r>
      </w:ins>
      <w:del w:id="2778" w:author="user" w:date="2020-02-27T06:27:00Z">
        <w:r w:rsidRPr="004F1E35" w:rsidDel="00DA1DA0">
          <w:rPr>
            <w:rFonts w:ascii="Times New Roman" w:hAnsi="Times New Roman" w:cs="Times New Roman"/>
            <w:rPrChange w:id="2779" w:author="user" w:date="2020-06-29T14:21:00Z">
              <w:rPr/>
            </w:rPrChange>
          </w:rPr>
          <w:delText>to view them</w:delText>
        </w:r>
      </w:del>
      <w:r w:rsidRPr="004F1E35">
        <w:rPr>
          <w:rFonts w:ascii="Times New Roman" w:hAnsi="Times New Roman" w:cs="Times New Roman"/>
          <w:rPrChange w:id="2780" w:author="user" w:date="2020-06-29T14:21:00Z">
            <w:rPr/>
          </w:rPrChange>
        </w:rPr>
        <w:t>.</w:t>
      </w:r>
      <w:del w:id="2781" w:author="user" w:date="2020-06-29T14:44:00Z">
        <w:r w:rsidRPr="004F1E35" w:rsidDel="007F27CF">
          <w:rPr>
            <w:rFonts w:ascii="Times New Roman" w:hAnsi="Times New Roman" w:cs="Times New Roman"/>
            <w:rPrChange w:id="2782" w:author="user" w:date="2020-06-29T14:21:00Z">
              <w:rPr/>
            </w:rPrChange>
          </w:rPr>
          <w:delText xml:space="preserve"> </w:delText>
        </w:r>
      </w:del>
    </w:p>
    <w:p w14:paraId="4EFE296F" w14:textId="77777777" w:rsidR="000B5270" w:rsidRPr="004F1E35" w:rsidRDefault="00C00C11">
      <w:pPr>
        <w:spacing w:line="240" w:lineRule="auto"/>
        <w:jc w:val="both"/>
        <w:rPr>
          <w:rFonts w:ascii="Times New Roman" w:hAnsi="Times New Roman" w:cs="Times New Roman"/>
          <w:rPrChange w:id="2783" w:author="user" w:date="2020-06-29T14:21:00Z">
            <w:rPr/>
          </w:rPrChange>
        </w:rPr>
        <w:pPrChange w:id="2784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785" w:author="user" w:date="2020-06-29T14:21:00Z">
            <w:rPr>
              <w:noProof/>
            </w:rPr>
          </w:rPrChange>
        </w:rPr>
        <w:drawing>
          <wp:inline distT="0" distB="0" distL="0" distR="0" wp14:anchorId="1529D175" wp14:editId="69669C27">
            <wp:extent cx="5942965" cy="3686175"/>
            <wp:effectExtent l="19050" t="19050" r="635" b="9525"/>
            <wp:docPr id="1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/>
                    <a:srcRect t="8105" b="7120"/>
                    <a:stretch/>
                  </pic:blipFill>
                  <pic:spPr bwMode="auto">
                    <a:xfrm>
                      <a:off x="0" y="0"/>
                      <a:ext cx="5943600" cy="3686569"/>
                    </a:xfrm>
                    <a:prstGeom prst="rect">
                      <a:avLst/>
                    </a:prstGeom>
                    <a:noFill/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86FC7" w14:textId="77777777" w:rsidR="00942EC9" w:rsidRPr="004F1E35" w:rsidRDefault="00942EC9">
      <w:pPr>
        <w:spacing w:line="240" w:lineRule="auto"/>
        <w:jc w:val="both"/>
        <w:rPr>
          <w:rFonts w:ascii="Times New Roman" w:hAnsi="Times New Roman" w:cs="Times New Roman"/>
          <w:rPrChange w:id="2786" w:author="user" w:date="2020-06-29T14:21:00Z">
            <w:rPr/>
          </w:rPrChange>
        </w:rPr>
        <w:pPrChange w:id="2787" w:author="user" w:date="2020-06-29T14:21:00Z">
          <w:pPr/>
        </w:pPrChange>
      </w:pPr>
    </w:p>
    <w:p w14:paraId="1834E0B7" w14:textId="77777777" w:rsidR="001D0D24" w:rsidRPr="004F1E35" w:rsidRDefault="0094634A">
      <w:pPr>
        <w:pStyle w:val="Heading3"/>
        <w:spacing w:line="240" w:lineRule="auto"/>
        <w:jc w:val="both"/>
        <w:rPr>
          <w:rFonts w:ascii="Times New Roman" w:hAnsi="Times New Roman" w:cs="Times New Roman"/>
          <w:rPrChange w:id="2788" w:author="user" w:date="2020-06-29T14:21:00Z">
            <w:rPr/>
          </w:rPrChange>
        </w:rPr>
        <w:pPrChange w:id="2789" w:author="user" w:date="2020-06-29T14:21:00Z">
          <w:pPr>
            <w:pStyle w:val="Heading3"/>
          </w:pPr>
        </w:pPrChange>
      </w:pPr>
      <w:bookmarkStart w:id="2790" w:name="_Toc44335614"/>
      <w:r w:rsidRPr="004F1E35">
        <w:rPr>
          <w:rFonts w:ascii="Times New Roman" w:hAnsi="Times New Roman" w:cs="Times New Roman"/>
          <w:rPrChange w:id="2791" w:author="user" w:date="2020-06-29T14:21:00Z">
            <w:rPr/>
          </w:rPrChange>
        </w:rPr>
        <w:t>Rejected</w:t>
      </w:r>
      <w:r w:rsidR="001D0D24" w:rsidRPr="004F1E35">
        <w:rPr>
          <w:rFonts w:ascii="Times New Roman" w:hAnsi="Times New Roman" w:cs="Times New Roman"/>
          <w:rPrChange w:id="2792" w:author="user" w:date="2020-06-29T14:21:00Z">
            <w:rPr/>
          </w:rPrChange>
        </w:rPr>
        <w:t xml:space="preserve"> Organizations tab:</w:t>
      </w:r>
      <w:bookmarkEnd w:id="2790"/>
    </w:p>
    <w:p w14:paraId="3F9D8188" w14:textId="77777777" w:rsidR="001D0D24" w:rsidRPr="004F1E35" w:rsidRDefault="001D0D24">
      <w:pPr>
        <w:spacing w:line="240" w:lineRule="auto"/>
        <w:jc w:val="both"/>
        <w:rPr>
          <w:rFonts w:ascii="Times New Roman" w:hAnsi="Times New Roman" w:cs="Times New Roman"/>
          <w:rPrChange w:id="2793" w:author="user" w:date="2020-06-29T14:21:00Z">
            <w:rPr/>
          </w:rPrChange>
        </w:rPr>
        <w:pPrChange w:id="2794" w:author="user" w:date="2020-06-29T14:21:00Z">
          <w:pPr/>
        </w:pPrChange>
      </w:pPr>
      <w:del w:id="2795" w:author="user" w:date="2020-06-29T14:45:00Z">
        <w:r w:rsidRPr="004F1E35" w:rsidDel="007F27CF">
          <w:rPr>
            <w:rFonts w:ascii="Times New Roman" w:hAnsi="Times New Roman" w:cs="Times New Roman"/>
            <w:rPrChange w:id="2796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2797" w:author="user" w:date="2020-06-29T14:21:00Z">
            <w:rPr/>
          </w:rPrChange>
        </w:rPr>
        <w:t xml:space="preserve">In the </w:t>
      </w:r>
      <w:r w:rsidR="00661860" w:rsidRPr="004F1E35">
        <w:rPr>
          <w:rFonts w:ascii="Times New Roman" w:hAnsi="Times New Roman" w:cs="Times New Roman"/>
          <w:b/>
          <w:bCs/>
          <w:rPrChange w:id="2798" w:author="user" w:date="2020-06-29T14:21:00Z">
            <w:rPr/>
          </w:rPrChange>
        </w:rPr>
        <w:t>Rejected</w:t>
      </w:r>
      <w:r w:rsidRPr="004F1E35">
        <w:rPr>
          <w:rFonts w:ascii="Times New Roman" w:hAnsi="Times New Roman" w:cs="Times New Roman"/>
          <w:b/>
          <w:bCs/>
          <w:rPrChange w:id="2799" w:author="user" w:date="2020-06-29T14:21:00Z">
            <w:rPr/>
          </w:rPrChange>
        </w:rPr>
        <w:t xml:space="preserve"> Organizations</w:t>
      </w:r>
      <w:r w:rsidRPr="004F1E35">
        <w:rPr>
          <w:rFonts w:ascii="Times New Roman" w:hAnsi="Times New Roman" w:cs="Times New Roman"/>
          <w:rPrChange w:id="2800" w:author="user" w:date="2020-06-29T14:21:00Z">
            <w:rPr/>
          </w:rPrChange>
        </w:rPr>
        <w:t xml:space="preserve"> tab</w:t>
      </w:r>
      <w:ins w:id="2801" w:author="user" w:date="2020-02-27T06:28:00Z">
        <w:r w:rsidR="00DA1DA0" w:rsidRPr="004F1E35">
          <w:rPr>
            <w:rFonts w:ascii="Times New Roman" w:hAnsi="Times New Roman" w:cs="Times New Roman"/>
            <w:rPrChange w:id="2802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2803" w:author="user" w:date="2020-06-29T14:21:00Z">
            <w:rPr/>
          </w:rPrChange>
        </w:rPr>
        <w:t xml:space="preserve"> admin users can view the </w:t>
      </w:r>
      <w:ins w:id="2804" w:author="user" w:date="2020-02-27T06:28:00Z">
        <w:r w:rsidR="00DA1DA0" w:rsidRPr="004F1E35">
          <w:rPr>
            <w:rFonts w:ascii="Times New Roman" w:hAnsi="Times New Roman" w:cs="Times New Roman"/>
            <w:rPrChange w:id="2805" w:author="user" w:date="2020-06-29T14:21:00Z">
              <w:rPr/>
            </w:rPrChange>
          </w:rPr>
          <w:t>o</w:t>
        </w:r>
      </w:ins>
      <w:del w:id="2806" w:author="user" w:date="2020-02-27T06:28:00Z">
        <w:r w:rsidRPr="004F1E35" w:rsidDel="00DA1DA0">
          <w:rPr>
            <w:rFonts w:ascii="Times New Roman" w:hAnsi="Times New Roman" w:cs="Times New Roman"/>
            <w:rPrChange w:id="280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08" w:author="user" w:date="2020-06-29T14:21:00Z">
            <w:rPr/>
          </w:rPrChange>
        </w:rPr>
        <w:t xml:space="preserve">rganizations </w:t>
      </w:r>
      <w:r w:rsidR="00661860" w:rsidRPr="004F1E35">
        <w:rPr>
          <w:rFonts w:ascii="Times New Roman" w:hAnsi="Times New Roman" w:cs="Times New Roman"/>
          <w:rPrChange w:id="2809" w:author="user" w:date="2020-06-29T14:21:00Z">
            <w:rPr/>
          </w:rPrChange>
        </w:rPr>
        <w:t>rejected</w:t>
      </w:r>
      <w:r w:rsidRPr="004F1E35">
        <w:rPr>
          <w:rFonts w:ascii="Times New Roman" w:hAnsi="Times New Roman" w:cs="Times New Roman"/>
          <w:rPrChange w:id="2810" w:author="user" w:date="2020-06-29T14:21:00Z">
            <w:rPr/>
          </w:rPrChange>
        </w:rPr>
        <w:t xml:space="preserve"> by the admin users. On this screen, you can view</w:t>
      </w:r>
      <w:ins w:id="2811" w:author="user" w:date="2020-02-27T06:28:00Z">
        <w:r w:rsidR="00DA1DA0" w:rsidRPr="004F1E35">
          <w:rPr>
            <w:rFonts w:ascii="Times New Roman" w:hAnsi="Times New Roman" w:cs="Times New Roman"/>
            <w:rPrChange w:id="2812" w:author="user" w:date="2020-06-29T14:21:00Z">
              <w:rPr/>
            </w:rPrChange>
          </w:rPr>
          <w:t xml:space="preserve"> or</w:t>
        </w:r>
      </w:ins>
      <w:del w:id="2813" w:author="user" w:date="2020-02-27T06:28:00Z">
        <w:r w:rsidRPr="004F1E35" w:rsidDel="00DA1DA0">
          <w:rPr>
            <w:rFonts w:ascii="Times New Roman" w:hAnsi="Times New Roman" w:cs="Times New Roman"/>
            <w:rPrChange w:id="2814" w:author="user" w:date="2020-06-29T14:21:00Z">
              <w:rPr/>
            </w:rPrChange>
          </w:rPr>
          <w:delText>,</w:delText>
        </w:r>
      </w:del>
      <w:r w:rsidRPr="004F1E35">
        <w:rPr>
          <w:rFonts w:ascii="Times New Roman" w:hAnsi="Times New Roman" w:cs="Times New Roman"/>
          <w:rPrChange w:id="2815" w:author="user" w:date="2020-06-29T14:21:00Z">
            <w:rPr/>
          </w:rPrChange>
        </w:rPr>
        <w:t xml:space="preserve"> delete organizations</w:t>
      </w:r>
      <w:del w:id="2816" w:author="user" w:date="2020-02-27T06:28:00Z">
        <w:r w:rsidRPr="004F1E35" w:rsidDel="00DA1DA0">
          <w:rPr>
            <w:rFonts w:ascii="Times New Roman" w:hAnsi="Times New Roman" w:cs="Times New Roman"/>
            <w:rPrChange w:id="2817" w:author="user" w:date="2020-06-29T14:21:00Z">
              <w:rPr/>
            </w:rPrChange>
          </w:rPr>
          <w:delText xml:space="preserve"> of that particular organization</w:delText>
        </w:r>
      </w:del>
      <w:r w:rsidRPr="004F1E35">
        <w:rPr>
          <w:rFonts w:ascii="Times New Roman" w:hAnsi="Times New Roman" w:cs="Times New Roman"/>
          <w:rPrChange w:id="2818" w:author="user" w:date="2020-06-29T14:21:00Z">
            <w:rPr/>
          </w:rPrChange>
        </w:rPr>
        <w:t xml:space="preserve">. You can also search for </w:t>
      </w:r>
      <w:ins w:id="2819" w:author="user" w:date="2020-02-27T06:28:00Z">
        <w:r w:rsidR="00DA1DA0" w:rsidRPr="004F1E35">
          <w:rPr>
            <w:rFonts w:ascii="Times New Roman" w:hAnsi="Times New Roman" w:cs="Times New Roman"/>
            <w:rPrChange w:id="2820" w:author="user" w:date="2020-06-29T14:21:00Z">
              <w:rPr/>
            </w:rPrChange>
          </w:rPr>
          <w:t xml:space="preserve">various </w:t>
        </w:r>
      </w:ins>
      <w:r w:rsidRPr="004F1E35">
        <w:rPr>
          <w:rFonts w:ascii="Times New Roman" w:hAnsi="Times New Roman" w:cs="Times New Roman"/>
          <w:rPrChange w:id="2821" w:author="user" w:date="2020-06-29T14:21:00Z">
            <w:rPr/>
          </w:rPrChange>
        </w:rPr>
        <w:t>organizations</w:t>
      </w:r>
      <w:ins w:id="2822" w:author="user" w:date="2020-02-27T06:28:00Z">
        <w:r w:rsidR="00DA1DA0" w:rsidRPr="004F1E35">
          <w:rPr>
            <w:rFonts w:ascii="Times New Roman" w:hAnsi="Times New Roman" w:cs="Times New Roman"/>
            <w:rPrChange w:id="2823" w:author="user" w:date="2020-06-29T14:21:00Z">
              <w:rPr/>
            </w:rPrChange>
          </w:rPr>
          <w:t xml:space="preserve"> in this screen</w:t>
        </w:r>
      </w:ins>
      <w:r w:rsidRPr="004F1E35">
        <w:rPr>
          <w:rFonts w:ascii="Times New Roman" w:hAnsi="Times New Roman" w:cs="Times New Roman"/>
          <w:rPrChange w:id="2824" w:author="user" w:date="2020-06-29T14:21:00Z">
            <w:rPr/>
          </w:rPrChange>
        </w:rPr>
        <w:t>.</w:t>
      </w:r>
    </w:p>
    <w:p w14:paraId="187F08F6" w14:textId="77777777" w:rsidR="00062F05" w:rsidRPr="004F1E35" w:rsidRDefault="00062F05">
      <w:pPr>
        <w:spacing w:line="240" w:lineRule="auto"/>
        <w:jc w:val="both"/>
        <w:rPr>
          <w:rFonts w:ascii="Times New Roman" w:hAnsi="Times New Roman" w:cs="Times New Roman"/>
          <w:rPrChange w:id="2825" w:author="user" w:date="2020-06-29T14:21:00Z">
            <w:rPr/>
          </w:rPrChange>
        </w:rPr>
        <w:pPrChange w:id="2826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827" w:author="user" w:date="2020-06-29T14:21:00Z">
            <w:rPr>
              <w:noProof/>
            </w:rPr>
          </w:rPrChange>
        </w:rPr>
        <w:drawing>
          <wp:inline distT="0" distB="0" distL="0" distR="0" wp14:anchorId="60D5170A" wp14:editId="4227C2D0">
            <wp:extent cx="5943600" cy="4348653"/>
            <wp:effectExtent l="19050" t="19050" r="0" b="0"/>
            <wp:docPr id="1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794F1" w14:textId="77777777" w:rsidR="001D0D24" w:rsidRPr="004F1E35" w:rsidRDefault="001D0D24">
      <w:pPr>
        <w:spacing w:line="240" w:lineRule="auto"/>
        <w:jc w:val="both"/>
        <w:rPr>
          <w:rFonts w:ascii="Times New Roman" w:hAnsi="Times New Roman" w:cs="Times New Roman"/>
          <w:rPrChange w:id="2828" w:author="user" w:date="2020-06-29T14:21:00Z">
            <w:rPr/>
          </w:rPrChange>
        </w:rPr>
        <w:pPrChange w:id="2829" w:author="user" w:date="2020-06-29T14:21:00Z">
          <w:pPr/>
        </w:pPrChange>
      </w:pPr>
    </w:p>
    <w:p w14:paraId="5869B7A4" w14:textId="77777777" w:rsidR="009A0103" w:rsidRPr="004F1E35" w:rsidRDefault="009A0103">
      <w:pPr>
        <w:pStyle w:val="Heading2"/>
        <w:spacing w:line="240" w:lineRule="auto"/>
        <w:jc w:val="both"/>
        <w:rPr>
          <w:rFonts w:ascii="Times New Roman" w:hAnsi="Times New Roman" w:cs="Times New Roman"/>
          <w:rPrChange w:id="2830" w:author="user" w:date="2020-06-29T14:21:00Z">
            <w:rPr/>
          </w:rPrChange>
        </w:rPr>
        <w:pPrChange w:id="2831" w:author="user" w:date="2020-06-29T14:21:00Z">
          <w:pPr>
            <w:pStyle w:val="Heading2"/>
          </w:pPr>
        </w:pPrChange>
      </w:pPr>
      <w:bookmarkStart w:id="2832" w:name="_Toc44335615"/>
      <w:r w:rsidRPr="004F1E35">
        <w:rPr>
          <w:rFonts w:ascii="Times New Roman" w:hAnsi="Times New Roman" w:cs="Times New Roman"/>
          <w:rPrChange w:id="2833" w:author="user" w:date="2020-06-29T14:21:00Z">
            <w:rPr/>
          </w:rPrChange>
        </w:rPr>
        <w:t>Organization Opportunities:</w:t>
      </w:r>
      <w:bookmarkEnd w:id="2832"/>
    </w:p>
    <w:p w14:paraId="6AB70377" w14:textId="77777777" w:rsidR="00CC7242" w:rsidRPr="004F1E35" w:rsidRDefault="009A0103">
      <w:pPr>
        <w:spacing w:line="240" w:lineRule="auto"/>
        <w:jc w:val="both"/>
        <w:rPr>
          <w:rFonts w:ascii="Times New Roman" w:hAnsi="Times New Roman" w:cs="Times New Roman"/>
          <w:rPrChange w:id="2834" w:author="user" w:date="2020-06-29T14:21:00Z">
            <w:rPr/>
          </w:rPrChange>
        </w:rPr>
        <w:pPrChange w:id="2835" w:author="user" w:date="2020-06-29T14:45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2836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2837" w:author="user" w:date="2020-06-29T14:21:00Z">
            <w:rPr/>
          </w:rPrChange>
        </w:rPr>
        <w:t>Organization Opportunities</w:t>
      </w:r>
      <w:r w:rsidRPr="004F1E35">
        <w:rPr>
          <w:rFonts w:ascii="Times New Roman" w:hAnsi="Times New Roman" w:cs="Times New Roman"/>
          <w:rPrChange w:id="2838" w:author="user" w:date="2020-06-29T14:21:00Z">
            <w:rPr/>
          </w:rPrChange>
        </w:rPr>
        <w:t xml:space="preserve"> screen, you can view the </w:t>
      </w:r>
      <w:ins w:id="2839" w:author="user" w:date="2020-02-27T06:28:00Z">
        <w:r w:rsidR="00DC2FEC" w:rsidRPr="004F1E35">
          <w:rPr>
            <w:rFonts w:ascii="Times New Roman" w:hAnsi="Times New Roman" w:cs="Times New Roman"/>
            <w:rPrChange w:id="2840" w:author="user" w:date="2020-06-29T14:21:00Z">
              <w:rPr/>
            </w:rPrChange>
          </w:rPr>
          <w:t>o</w:t>
        </w:r>
      </w:ins>
      <w:del w:id="2841" w:author="user" w:date="2020-02-27T06:28:00Z">
        <w:r w:rsidRPr="004F1E35" w:rsidDel="00DC2FEC">
          <w:rPr>
            <w:rFonts w:ascii="Times New Roman" w:hAnsi="Times New Roman" w:cs="Times New Roman"/>
            <w:rPrChange w:id="2842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43" w:author="user" w:date="2020-06-29T14:21:00Z">
            <w:rPr/>
          </w:rPrChange>
        </w:rPr>
        <w:t xml:space="preserve">rganization </w:t>
      </w:r>
      <w:ins w:id="2844" w:author="user" w:date="2020-02-27T06:28:00Z">
        <w:r w:rsidR="00DC2FEC" w:rsidRPr="004F1E35">
          <w:rPr>
            <w:rFonts w:ascii="Times New Roman" w:hAnsi="Times New Roman" w:cs="Times New Roman"/>
            <w:rPrChange w:id="2845" w:author="user" w:date="2020-06-29T14:21:00Z">
              <w:rPr/>
            </w:rPrChange>
          </w:rPr>
          <w:t>o</w:t>
        </w:r>
      </w:ins>
      <w:del w:id="2846" w:author="user" w:date="2020-02-27T06:28:00Z">
        <w:r w:rsidRPr="004F1E35" w:rsidDel="00DC2FEC">
          <w:rPr>
            <w:rFonts w:ascii="Times New Roman" w:hAnsi="Times New Roman" w:cs="Times New Roman"/>
            <w:rPrChange w:id="284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48" w:author="user" w:date="2020-06-29T14:21:00Z">
            <w:rPr/>
          </w:rPrChange>
        </w:rPr>
        <w:t xml:space="preserve">pportunities requests from </w:t>
      </w:r>
      <w:ins w:id="2849" w:author="user" w:date="2020-02-27T06:29:00Z">
        <w:r w:rsidR="00DC2FEC" w:rsidRPr="004F1E35">
          <w:rPr>
            <w:rFonts w:ascii="Times New Roman" w:hAnsi="Times New Roman" w:cs="Times New Roman"/>
            <w:rPrChange w:id="2850" w:author="user" w:date="2020-06-29T14:21:00Z">
              <w:rPr/>
            </w:rPrChange>
          </w:rPr>
          <w:t>various</w:t>
        </w:r>
      </w:ins>
      <w:del w:id="2851" w:author="user" w:date="2020-02-27T06:29:00Z">
        <w:r w:rsidRPr="004F1E35" w:rsidDel="00DC2FEC">
          <w:rPr>
            <w:rFonts w:ascii="Times New Roman" w:hAnsi="Times New Roman" w:cs="Times New Roman"/>
            <w:rPrChange w:id="2852" w:author="user" w:date="2020-06-29T14:21:00Z">
              <w:rPr/>
            </w:rPrChange>
          </w:rPr>
          <w:delText>the</w:delText>
        </w:r>
      </w:del>
      <w:r w:rsidRPr="004F1E35">
        <w:rPr>
          <w:rFonts w:ascii="Times New Roman" w:hAnsi="Times New Roman" w:cs="Times New Roman"/>
          <w:rPrChange w:id="2853" w:author="user" w:date="2020-06-29T14:21:00Z">
            <w:rPr/>
          </w:rPrChange>
        </w:rPr>
        <w:t xml:space="preserve"> </w:t>
      </w:r>
      <w:ins w:id="2854" w:author="user" w:date="2020-02-27T06:29:00Z">
        <w:r w:rsidR="00DC2FEC" w:rsidRPr="004F1E35">
          <w:rPr>
            <w:rFonts w:ascii="Times New Roman" w:hAnsi="Times New Roman" w:cs="Times New Roman"/>
            <w:rPrChange w:id="2855" w:author="user" w:date="2020-06-29T14:21:00Z">
              <w:rPr/>
            </w:rPrChange>
          </w:rPr>
          <w:t>o</w:t>
        </w:r>
      </w:ins>
      <w:del w:id="2856" w:author="user" w:date="2020-02-27T06:29:00Z">
        <w:r w:rsidRPr="004F1E35" w:rsidDel="00DC2FEC">
          <w:rPr>
            <w:rFonts w:ascii="Times New Roman" w:hAnsi="Times New Roman" w:cs="Times New Roman"/>
            <w:rPrChange w:id="285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58" w:author="user" w:date="2020-06-29T14:21:00Z">
            <w:rPr/>
          </w:rPrChange>
        </w:rPr>
        <w:t>rganizations, and</w:t>
      </w:r>
      <w:ins w:id="2859" w:author="user" w:date="2020-02-27T06:29:00Z">
        <w:r w:rsidR="00DC2FEC" w:rsidRPr="004F1E35">
          <w:rPr>
            <w:rFonts w:ascii="Times New Roman" w:hAnsi="Times New Roman" w:cs="Times New Roman"/>
            <w:rPrChange w:id="2860" w:author="user" w:date="2020-06-29T14:21:00Z">
              <w:rPr/>
            </w:rPrChange>
          </w:rPr>
          <w:t xml:space="preserve"> the admin</w:t>
        </w:r>
      </w:ins>
      <w:r w:rsidRPr="004F1E35">
        <w:rPr>
          <w:rFonts w:ascii="Times New Roman" w:hAnsi="Times New Roman" w:cs="Times New Roman"/>
          <w:rPrChange w:id="2861" w:author="user" w:date="2020-06-29T14:21:00Z">
            <w:rPr/>
          </w:rPrChange>
        </w:rPr>
        <w:t xml:space="preserve"> can approve or reject the opportunities. There are </w:t>
      </w:r>
      <w:r w:rsidR="00FE1C00" w:rsidRPr="004F1E35">
        <w:rPr>
          <w:rFonts w:ascii="Times New Roman" w:hAnsi="Times New Roman" w:cs="Times New Roman"/>
          <w:rPrChange w:id="2862" w:author="user" w:date="2020-06-29T14:21:00Z">
            <w:rPr/>
          </w:rPrChange>
        </w:rPr>
        <w:t>three</w:t>
      </w:r>
      <w:r w:rsidRPr="004F1E35">
        <w:rPr>
          <w:rFonts w:ascii="Times New Roman" w:hAnsi="Times New Roman" w:cs="Times New Roman"/>
          <w:rPrChange w:id="2863" w:author="user" w:date="2020-06-29T14:21:00Z">
            <w:rPr/>
          </w:rPrChange>
        </w:rPr>
        <w:t xml:space="preserve"> tabs in this screen; </w:t>
      </w:r>
      <w:r w:rsidR="00CC7242" w:rsidRPr="004F1E35">
        <w:rPr>
          <w:rFonts w:ascii="Times New Roman" w:hAnsi="Times New Roman" w:cs="Times New Roman"/>
          <w:rPrChange w:id="2864" w:author="user" w:date="2020-06-29T14:21:00Z">
            <w:rPr/>
          </w:rPrChange>
        </w:rPr>
        <w:t>Opportunities Approvals, Approved Opportunities, Rejected Opportunities.</w:t>
      </w:r>
    </w:p>
    <w:p w14:paraId="0A0CD3DC" w14:textId="77777777" w:rsidR="00CC7242" w:rsidRPr="004F1E35" w:rsidRDefault="00CC7242">
      <w:pPr>
        <w:pStyle w:val="Heading3"/>
        <w:spacing w:line="240" w:lineRule="auto"/>
        <w:jc w:val="both"/>
        <w:rPr>
          <w:rFonts w:ascii="Times New Roman" w:hAnsi="Times New Roman" w:cs="Times New Roman"/>
          <w:rPrChange w:id="2865" w:author="user" w:date="2020-06-29T14:21:00Z">
            <w:rPr/>
          </w:rPrChange>
        </w:rPr>
        <w:pPrChange w:id="2866" w:author="user" w:date="2020-06-29T14:21:00Z">
          <w:pPr>
            <w:pStyle w:val="Heading3"/>
          </w:pPr>
        </w:pPrChange>
      </w:pPr>
      <w:bookmarkStart w:id="2867" w:name="_Toc44335616"/>
      <w:r w:rsidRPr="004F1E35">
        <w:rPr>
          <w:rFonts w:ascii="Times New Roman" w:hAnsi="Times New Roman" w:cs="Times New Roman"/>
          <w:rPrChange w:id="2868" w:author="user" w:date="2020-06-29T14:21:00Z">
            <w:rPr/>
          </w:rPrChange>
        </w:rPr>
        <w:t>Opportunities Approvals tab:</w:t>
      </w:r>
      <w:bookmarkEnd w:id="2867"/>
    </w:p>
    <w:p w14:paraId="29285A6B" w14:textId="77777777" w:rsidR="00CC7242" w:rsidRPr="004F1E35" w:rsidRDefault="00CC7242">
      <w:pPr>
        <w:spacing w:line="240" w:lineRule="auto"/>
        <w:jc w:val="both"/>
        <w:rPr>
          <w:rFonts w:ascii="Times New Roman" w:hAnsi="Times New Roman" w:cs="Times New Roman"/>
          <w:rPrChange w:id="2869" w:author="user" w:date="2020-06-29T14:21:00Z">
            <w:rPr/>
          </w:rPrChange>
        </w:rPr>
        <w:pPrChange w:id="2870" w:author="user" w:date="2020-06-29T14:45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2871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2872" w:author="user" w:date="2020-06-29T14:21:00Z">
            <w:rPr/>
          </w:rPrChange>
        </w:rPr>
        <w:t>Opportunities Approvals</w:t>
      </w:r>
      <w:r w:rsidRPr="004F1E35">
        <w:rPr>
          <w:rFonts w:ascii="Times New Roman" w:hAnsi="Times New Roman" w:cs="Times New Roman"/>
          <w:rPrChange w:id="2873" w:author="user" w:date="2020-06-29T14:21:00Z">
            <w:rPr/>
          </w:rPrChange>
        </w:rPr>
        <w:t xml:space="preserve"> tab</w:t>
      </w:r>
      <w:ins w:id="2874" w:author="user" w:date="2020-02-27T06:29:00Z">
        <w:r w:rsidR="00DC2FEC" w:rsidRPr="004F1E35">
          <w:rPr>
            <w:rFonts w:ascii="Times New Roman" w:hAnsi="Times New Roman" w:cs="Times New Roman"/>
            <w:rPrChange w:id="2875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2876" w:author="user" w:date="2020-06-29T14:21:00Z">
            <w:rPr/>
          </w:rPrChange>
        </w:rPr>
        <w:t xml:space="preserve"> admin users can view the </w:t>
      </w:r>
      <w:ins w:id="2877" w:author="user" w:date="2020-02-27T06:29:00Z">
        <w:r w:rsidR="00DC2FEC" w:rsidRPr="004F1E35">
          <w:rPr>
            <w:rFonts w:ascii="Times New Roman" w:hAnsi="Times New Roman" w:cs="Times New Roman"/>
            <w:rPrChange w:id="2878" w:author="user" w:date="2020-06-29T14:21:00Z">
              <w:rPr/>
            </w:rPrChange>
          </w:rPr>
          <w:t>o</w:t>
        </w:r>
      </w:ins>
      <w:del w:id="2879" w:author="user" w:date="2020-02-27T06:29:00Z">
        <w:r w:rsidRPr="004F1E35" w:rsidDel="00DC2FEC">
          <w:rPr>
            <w:rFonts w:ascii="Times New Roman" w:hAnsi="Times New Roman" w:cs="Times New Roman"/>
            <w:rPrChange w:id="2880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81" w:author="user" w:date="2020-06-29T14:21:00Z">
            <w:rPr/>
          </w:rPrChange>
        </w:rPr>
        <w:t>pportunities pos</w:t>
      </w:r>
      <w:r w:rsidR="003D6230" w:rsidRPr="004F1E35">
        <w:rPr>
          <w:rFonts w:ascii="Times New Roman" w:hAnsi="Times New Roman" w:cs="Times New Roman"/>
          <w:rPrChange w:id="2882" w:author="user" w:date="2020-06-29T14:21:00Z">
            <w:rPr/>
          </w:rPrChange>
        </w:rPr>
        <w:t xml:space="preserve">ted by </w:t>
      </w:r>
      <w:r w:rsidRPr="004F1E35">
        <w:rPr>
          <w:rFonts w:ascii="Times New Roman" w:hAnsi="Times New Roman" w:cs="Times New Roman"/>
          <w:rPrChange w:id="2883" w:author="user" w:date="2020-06-29T14:21:00Z">
            <w:rPr/>
          </w:rPrChange>
        </w:rPr>
        <w:t xml:space="preserve">the approved </w:t>
      </w:r>
      <w:ins w:id="2884" w:author="user" w:date="2020-02-27T06:29:00Z">
        <w:r w:rsidR="00DC2FEC" w:rsidRPr="004F1E35">
          <w:rPr>
            <w:rFonts w:ascii="Times New Roman" w:hAnsi="Times New Roman" w:cs="Times New Roman"/>
            <w:rPrChange w:id="2885" w:author="user" w:date="2020-06-29T14:21:00Z">
              <w:rPr/>
            </w:rPrChange>
          </w:rPr>
          <w:t>o</w:t>
        </w:r>
      </w:ins>
      <w:del w:id="2886" w:author="user" w:date="2020-02-27T06:29:00Z">
        <w:r w:rsidRPr="004F1E35" w:rsidDel="00DC2FEC">
          <w:rPr>
            <w:rFonts w:ascii="Times New Roman" w:hAnsi="Times New Roman" w:cs="Times New Roman"/>
            <w:rPrChange w:id="288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88" w:author="user" w:date="2020-06-29T14:21:00Z">
            <w:rPr/>
          </w:rPrChange>
        </w:rPr>
        <w:t xml:space="preserve">rganizations. On this screen, you can approve or reject </w:t>
      </w:r>
      <w:ins w:id="2889" w:author="user" w:date="2020-02-27T06:29:00Z">
        <w:r w:rsidR="00DC2FEC" w:rsidRPr="004F1E35">
          <w:rPr>
            <w:rFonts w:ascii="Times New Roman" w:hAnsi="Times New Roman" w:cs="Times New Roman"/>
            <w:rPrChange w:id="2890" w:author="user" w:date="2020-06-29T14:21:00Z">
              <w:rPr/>
            </w:rPrChange>
          </w:rPr>
          <w:t>an o</w:t>
        </w:r>
      </w:ins>
      <w:del w:id="2891" w:author="user" w:date="2020-02-27T06:29:00Z">
        <w:r w:rsidRPr="004F1E35" w:rsidDel="00DC2FEC">
          <w:rPr>
            <w:rFonts w:ascii="Times New Roman" w:hAnsi="Times New Roman" w:cs="Times New Roman"/>
            <w:rPrChange w:id="2892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2893" w:author="user" w:date="2020-06-29T14:21:00Z">
            <w:rPr/>
          </w:rPrChange>
        </w:rPr>
        <w:t xml:space="preserve">pportunities. You can also search for opportunities and approve, </w:t>
      </w:r>
      <w:proofErr w:type="gramStart"/>
      <w:r w:rsidRPr="004F1E35">
        <w:rPr>
          <w:rFonts w:ascii="Times New Roman" w:hAnsi="Times New Roman" w:cs="Times New Roman"/>
          <w:rPrChange w:id="2894" w:author="user" w:date="2020-06-29T14:21:00Z">
            <w:rPr/>
          </w:rPrChange>
        </w:rPr>
        <w:t>reject</w:t>
      </w:r>
      <w:proofErr w:type="gramEnd"/>
      <w:r w:rsidRPr="004F1E35">
        <w:rPr>
          <w:rFonts w:ascii="Times New Roman" w:hAnsi="Times New Roman" w:cs="Times New Roman"/>
          <w:rPrChange w:id="2895" w:author="user" w:date="2020-06-29T14:21:00Z">
            <w:rPr/>
          </w:rPrChange>
        </w:rPr>
        <w:t xml:space="preserve"> or view them. </w:t>
      </w:r>
    </w:p>
    <w:p w14:paraId="0C2176E4" w14:textId="77777777" w:rsidR="00533A1B" w:rsidRPr="004F1E35" w:rsidRDefault="00533A1B">
      <w:pPr>
        <w:spacing w:line="240" w:lineRule="auto"/>
        <w:jc w:val="both"/>
        <w:rPr>
          <w:rFonts w:ascii="Times New Roman" w:hAnsi="Times New Roman" w:cs="Times New Roman"/>
          <w:rPrChange w:id="2896" w:author="user" w:date="2020-06-29T14:21:00Z">
            <w:rPr/>
          </w:rPrChange>
        </w:rPr>
        <w:pPrChange w:id="2897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898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161140C6" wp14:editId="699E171A">
            <wp:extent cx="5943600" cy="4348653"/>
            <wp:effectExtent l="19050" t="19050" r="0" b="0"/>
            <wp:docPr id="1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ACF42" w14:textId="77777777" w:rsidR="00CC7242" w:rsidRPr="004F1E35" w:rsidRDefault="00CC7242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2899" w:author="user" w:date="2020-06-29T14:21:00Z">
            <w:rPr/>
          </w:rPrChange>
        </w:rPr>
        <w:pPrChange w:id="2900" w:author="user" w:date="2020-06-29T14:21:00Z">
          <w:pPr>
            <w:pStyle w:val="ListParagraph"/>
            <w:spacing w:after="160" w:line="259" w:lineRule="auto"/>
          </w:pPr>
        </w:pPrChange>
      </w:pPr>
    </w:p>
    <w:p w14:paraId="374E0D4A" w14:textId="77777777" w:rsidR="00533A1B" w:rsidRPr="004F1E35" w:rsidRDefault="00533A1B">
      <w:pPr>
        <w:pStyle w:val="Heading4"/>
        <w:spacing w:line="240" w:lineRule="auto"/>
        <w:jc w:val="both"/>
        <w:rPr>
          <w:rFonts w:ascii="Times New Roman" w:hAnsi="Times New Roman" w:cs="Times New Roman"/>
          <w:rPrChange w:id="2901" w:author="user" w:date="2020-06-29T14:21:00Z">
            <w:rPr/>
          </w:rPrChange>
        </w:rPr>
        <w:pPrChange w:id="2902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903" w:author="user" w:date="2020-06-29T14:21:00Z">
            <w:rPr/>
          </w:rPrChange>
        </w:rPr>
        <w:t xml:space="preserve">To reject opportunities: </w:t>
      </w:r>
    </w:p>
    <w:p w14:paraId="4860A287" w14:textId="77777777" w:rsidR="00533A1B" w:rsidRPr="004F1E35" w:rsidRDefault="00533A1B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904" w:author="user" w:date="2020-06-29T14:21:00Z">
            <w:rPr/>
          </w:rPrChange>
        </w:rPr>
        <w:pPrChange w:id="2905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906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rPrChange w:id="2907" w:author="user" w:date="2020-06-29T14:21:00Z">
            <w:rPr>
              <w:b/>
            </w:rPr>
          </w:rPrChange>
        </w:rPr>
        <w:t xml:space="preserve">Reject </w:t>
      </w:r>
      <w:r w:rsidRPr="004F1E35">
        <w:rPr>
          <w:rFonts w:ascii="Times New Roman" w:hAnsi="Times New Roman" w:cs="Times New Roman"/>
          <w:rPrChange w:id="2908" w:author="user" w:date="2020-06-29T14:21:00Z">
            <w:rPr/>
          </w:rPrChange>
        </w:rPr>
        <w:t>button as shown in the screen above.</w:t>
      </w:r>
    </w:p>
    <w:p w14:paraId="3E47FC4B" w14:textId="77777777" w:rsidR="00533A1B" w:rsidRPr="004F1E35" w:rsidRDefault="00533A1B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909" w:author="user" w:date="2020-06-29T14:21:00Z">
            <w:rPr/>
          </w:rPrChange>
        </w:rPr>
        <w:pPrChange w:id="2910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911" w:author="user" w:date="2020-06-29T14:21:00Z">
            <w:rPr/>
          </w:rPrChange>
        </w:rPr>
        <w:t xml:space="preserve">The </w:t>
      </w:r>
      <w:r w:rsidRPr="004F1E35">
        <w:rPr>
          <w:rFonts w:ascii="Times New Roman" w:hAnsi="Times New Roman" w:cs="Times New Roman"/>
          <w:b/>
          <w:rPrChange w:id="2912" w:author="user" w:date="2020-06-29T14:21:00Z">
            <w:rPr>
              <w:b/>
            </w:rPr>
          </w:rPrChange>
        </w:rPr>
        <w:t xml:space="preserve">Rejection Feedback </w:t>
      </w:r>
      <w:r w:rsidRPr="004F1E35">
        <w:rPr>
          <w:rFonts w:ascii="Times New Roman" w:hAnsi="Times New Roman" w:cs="Times New Roman"/>
          <w:rPrChange w:id="2913" w:author="user" w:date="2020-06-29T14:21:00Z">
            <w:rPr/>
          </w:rPrChange>
        </w:rPr>
        <w:t>window will display as shown below.</w:t>
      </w:r>
    </w:p>
    <w:p w14:paraId="6AA6AE9F" w14:textId="77777777" w:rsidR="001D0D24" w:rsidRPr="004F1E35" w:rsidRDefault="00533A1B">
      <w:pPr>
        <w:spacing w:line="240" w:lineRule="auto"/>
        <w:jc w:val="both"/>
        <w:rPr>
          <w:rFonts w:ascii="Times New Roman" w:hAnsi="Times New Roman" w:cs="Times New Roman"/>
          <w:rPrChange w:id="2914" w:author="user" w:date="2020-06-29T14:21:00Z">
            <w:rPr/>
          </w:rPrChange>
        </w:rPr>
        <w:pPrChange w:id="2915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916" w:author="user" w:date="2020-06-29T14:21:00Z">
            <w:rPr>
              <w:noProof/>
            </w:rPr>
          </w:rPrChange>
        </w:rPr>
        <w:drawing>
          <wp:inline distT="0" distB="0" distL="0" distR="0" wp14:anchorId="12F8EF5F" wp14:editId="4FF8EDE4">
            <wp:extent cx="5942965" cy="3819525"/>
            <wp:effectExtent l="19050" t="19050" r="635" b="9525"/>
            <wp:docPr id="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/>
                    <a:srcRect t="3104" b="7947"/>
                    <a:stretch/>
                  </pic:blipFill>
                  <pic:spPr bwMode="auto">
                    <a:xfrm>
                      <a:off x="0" y="0"/>
                      <a:ext cx="5943600" cy="3819933"/>
                    </a:xfrm>
                    <a:prstGeom prst="rect">
                      <a:avLst/>
                    </a:prstGeom>
                    <a:noFill/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600C0" w14:textId="77777777" w:rsidR="00D03264" w:rsidRPr="004F1E35" w:rsidRDefault="00D0326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2917" w:author="user" w:date="2020-06-29T14:21:00Z">
            <w:rPr/>
          </w:rPrChange>
        </w:rPr>
        <w:pPrChange w:id="2918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919" w:author="user" w:date="2020-06-29T14:21:00Z">
            <w:rPr/>
          </w:rPrChange>
        </w:rPr>
        <w:lastRenderedPageBreak/>
        <w:t>Specify the</w:t>
      </w:r>
      <w:ins w:id="2920" w:author="user" w:date="2020-02-27T06:29:00Z">
        <w:r w:rsidR="00BA22DF" w:rsidRPr="004F1E35">
          <w:rPr>
            <w:rFonts w:ascii="Times New Roman" w:hAnsi="Times New Roman" w:cs="Times New Roman"/>
            <w:rPrChange w:id="2921" w:author="user" w:date="2020-06-29T14:21:00Z">
              <w:rPr/>
            </w:rPrChange>
          </w:rPr>
          <w:t xml:space="preserve"> re</w:t>
        </w:r>
      </w:ins>
      <w:ins w:id="2922" w:author="user" w:date="2020-02-27T06:30:00Z">
        <w:r w:rsidR="00BA22DF" w:rsidRPr="004F1E35">
          <w:rPr>
            <w:rFonts w:ascii="Times New Roman" w:hAnsi="Times New Roman" w:cs="Times New Roman"/>
            <w:rPrChange w:id="2923" w:author="user" w:date="2020-06-29T14:21:00Z">
              <w:rPr/>
            </w:rPrChange>
          </w:rPr>
          <w:t>ason for</w:t>
        </w:r>
      </w:ins>
      <w:r w:rsidRPr="004F1E35">
        <w:rPr>
          <w:rFonts w:ascii="Times New Roman" w:hAnsi="Times New Roman" w:cs="Times New Roman"/>
          <w:rPrChange w:id="2924" w:author="user" w:date="2020-06-29T14:21:00Z">
            <w:rPr/>
          </w:rPrChange>
        </w:rPr>
        <w:t xml:space="preserve"> rejection</w:t>
      </w:r>
      <w:ins w:id="2925" w:author="user" w:date="2020-02-27T06:30:00Z">
        <w:r w:rsidR="00BA22DF" w:rsidRPr="004F1E35">
          <w:rPr>
            <w:rFonts w:ascii="Times New Roman" w:hAnsi="Times New Roman" w:cs="Times New Roman"/>
            <w:rPrChange w:id="2926" w:author="user" w:date="2020-06-29T14:21:00Z">
              <w:rPr/>
            </w:rPrChange>
          </w:rPr>
          <w:t xml:space="preserve"> / </w:t>
        </w:r>
      </w:ins>
      <w:del w:id="2927" w:author="user" w:date="2020-02-27T06:30:00Z">
        <w:r w:rsidRPr="004F1E35" w:rsidDel="00BA22DF">
          <w:rPr>
            <w:rFonts w:ascii="Times New Roman" w:hAnsi="Times New Roman" w:cs="Times New Roman"/>
            <w:rPrChange w:id="2928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2929" w:author="user" w:date="2020-06-29T14:21:00Z">
            <w:rPr/>
          </w:rPrChange>
        </w:rPr>
        <w:t xml:space="preserve">feedback in the respective text box. </w:t>
      </w:r>
    </w:p>
    <w:p w14:paraId="0AD78A50" w14:textId="77777777" w:rsidR="00533A1B" w:rsidRPr="004F1E35" w:rsidRDefault="00D0326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2930" w:author="user" w:date="2020-06-29T14:21:00Z">
            <w:rPr/>
          </w:rPrChange>
        </w:rPr>
        <w:pPrChange w:id="2931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932" w:author="user" w:date="2020-06-29T14:21:00Z">
            <w:rPr/>
          </w:rPrChange>
        </w:rPr>
        <w:t xml:space="preserve">Click the </w:t>
      </w:r>
      <w:ins w:id="2933" w:author="user" w:date="2020-02-27T06:30:00Z">
        <w:r w:rsidR="00BA22DF" w:rsidRPr="004F1E35">
          <w:rPr>
            <w:rFonts w:ascii="Times New Roman" w:hAnsi="Times New Roman" w:cs="Times New Roman"/>
            <w:b/>
            <w:bCs/>
            <w:rPrChange w:id="2934" w:author="user" w:date="2020-06-29T14:21:00Z">
              <w:rPr/>
            </w:rPrChange>
          </w:rPr>
          <w:t>S</w:t>
        </w:r>
      </w:ins>
      <w:del w:id="2935" w:author="user" w:date="2020-02-27T06:30:00Z">
        <w:r w:rsidRPr="004F1E35" w:rsidDel="00BA22DF">
          <w:rPr>
            <w:rFonts w:ascii="Times New Roman" w:hAnsi="Times New Roman" w:cs="Times New Roman"/>
            <w:b/>
            <w:bCs/>
            <w:rPrChange w:id="2936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b/>
          <w:bCs/>
          <w:rPrChange w:id="2937" w:author="user" w:date="2020-06-29T14:21:00Z">
            <w:rPr/>
          </w:rPrChange>
        </w:rPr>
        <w:t>ubmit</w:t>
      </w:r>
      <w:r w:rsidRPr="004F1E35">
        <w:rPr>
          <w:rFonts w:ascii="Times New Roman" w:hAnsi="Times New Roman" w:cs="Times New Roman"/>
          <w:rPrChange w:id="2938" w:author="user" w:date="2020-06-29T14:21:00Z">
            <w:rPr/>
          </w:rPrChange>
        </w:rPr>
        <w:t xml:space="preserve"> button to reject the opportunity</w:t>
      </w:r>
    </w:p>
    <w:p w14:paraId="09E1DA42" w14:textId="77777777" w:rsidR="00533A1B" w:rsidRPr="004F1E35" w:rsidRDefault="00533A1B">
      <w:pPr>
        <w:spacing w:line="240" w:lineRule="auto"/>
        <w:jc w:val="both"/>
        <w:rPr>
          <w:rFonts w:ascii="Times New Roman" w:hAnsi="Times New Roman" w:cs="Times New Roman"/>
          <w:rPrChange w:id="2939" w:author="user" w:date="2020-06-29T14:21:00Z">
            <w:rPr/>
          </w:rPrChange>
        </w:rPr>
        <w:pPrChange w:id="2940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2941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2942" w:author="user" w:date="2020-06-29T14:21:00Z">
            <w:rPr/>
          </w:rPrChange>
        </w:rPr>
        <w:t xml:space="preserve"> The Organization will receive a notification and a message from the administrator informing them of the approval or rejection of the opportunity.  </w:t>
      </w:r>
    </w:p>
    <w:p w14:paraId="387EDC7C" w14:textId="77777777" w:rsidR="00533A1B" w:rsidRPr="004F1E35" w:rsidRDefault="00533A1B">
      <w:pPr>
        <w:pStyle w:val="Heading4"/>
        <w:spacing w:line="240" w:lineRule="auto"/>
        <w:jc w:val="both"/>
        <w:rPr>
          <w:rFonts w:ascii="Times New Roman" w:hAnsi="Times New Roman" w:cs="Times New Roman"/>
          <w:rPrChange w:id="2943" w:author="user" w:date="2020-06-29T14:21:00Z">
            <w:rPr/>
          </w:rPrChange>
        </w:rPr>
        <w:pPrChange w:id="2944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2945" w:author="user" w:date="2020-06-29T14:21:00Z">
            <w:rPr/>
          </w:rPrChange>
        </w:rPr>
        <w:t xml:space="preserve">To view opportunities: </w:t>
      </w:r>
    </w:p>
    <w:p w14:paraId="75DD57F6" w14:textId="77777777" w:rsidR="00533A1B" w:rsidRPr="004F1E35" w:rsidRDefault="00533A1B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946" w:author="user" w:date="2020-06-29T14:21:00Z">
            <w:rPr/>
          </w:rPrChange>
        </w:rPr>
        <w:pPrChange w:id="2947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948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2949" w:author="user" w:date="2020-06-29T14:21:00Z">
            <w:rPr>
              <w:b/>
              <w:bCs/>
            </w:rPr>
          </w:rPrChange>
        </w:rPr>
        <w:t>Opportunit</w:t>
      </w:r>
      <w:r w:rsidR="00EB4AEB" w:rsidRPr="004F1E35">
        <w:rPr>
          <w:rFonts w:ascii="Times New Roman" w:hAnsi="Times New Roman" w:cs="Times New Roman"/>
          <w:b/>
          <w:bCs/>
          <w:rPrChange w:id="2950" w:author="user" w:date="2020-06-29T14:21:00Z">
            <w:rPr>
              <w:b/>
              <w:bCs/>
            </w:rPr>
          </w:rPrChange>
        </w:rPr>
        <w:t>y Details</w:t>
      </w:r>
      <w:r w:rsidRPr="004F1E35">
        <w:rPr>
          <w:rFonts w:ascii="Times New Roman" w:hAnsi="Times New Roman" w:cs="Times New Roman"/>
          <w:rPrChange w:id="2951" w:author="user" w:date="2020-06-29T14:21:00Z">
            <w:rPr/>
          </w:rPrChange>
        </w:rPr>
        <w:t xml:space="preserve"> button.</w:t>
      </w:r>
    </w:p>
    <w:p w14:paraId="47846D2E" w14:textId="0DB3CD94" w:rsidR="00380BD8" w:rsidRPr="004F1E35" w:rsidRDefault="00380BD8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2952" w:author="user" w:date="2020-06-29T14:21:00Z">
            <w:rPr/>
          </w:rPrChange>
        </w:rPr>
        <w:pPrChange w:id="2953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2954" w:author="user" w:date="2020-06-29T14:21:00Z">
            <w:rPr/>
          </w:rPrChange>
        </w:rPr>
        <w:t xml:space="preserve">Opportunity Details window will display </w:t>
      </w:r>
      <w:del w:id="2955" w:author="user" w:date="2020-06-29T14:46:00Z">
        <w:r w:rsidRPr="004F1E35" w:rsidDel="004936F7">
          <w:rPr>
            <w:rFonts w:ascii="Times New Roman" w:hAnsi="Times New Roman" w:cs="Times New Roman"/>
            <w:rPrChange w:id="2956" w:author="user" w:date="2020-06-29T14:21:00Z">
              <w:rPr/>
            </w:rPrChange>
          </w:rPr>
          <w:delText>shown below</w:delText>
        </w:r>
      </w:del>
      <w:ins w:id="2957" w:author="user" w:date="2020-06-29T14:46:00Z">
        <w:r w:rsidR="004936F7">
          <w:rPr>
            <w:rFonts w:ascii="Times New Roman" w:hAnsi="Times New Roman" w:cs="Times New Roman"/>
          </w:rPr>
          <w:t>the following screen</w:t>
        </w:r>
      </w:ins>
      <w:r w:rsidRPr="004F1E35">
        <w:rPr>
          <w:rFonts w:ascii="Times New Roman" w:hAnsi="Times New Roman" w:cs="Times New Roman"/>
          <w:rPrChange w:id="2958" w:author="user" w:date="2020-06-29T14:21:00Z">
            <w:rPr/>
          </w:rPrChange>
        </w:rPr>
        <w:t>.</w:t>
      </w:r>
    </w:p>
    <w:p w14:paraId="3E5D5E72" w14:textId="77777777" w:rsidR="00E7799E" w:rsidRPr="004F1E35" w:rsidRDefault="00CD44FC">
      <w:pPr>
        <w:spacing w:line="240" w:lineRule="auto"/>
        <w:jc w:val="both"/>
        <w:rPr>
          <w:rFonts w:ascii="Times New Roman" w:hAnsi="Times New Roman" w:cs="Times New Roman"/>
          <w:rPrChange w:id="2959" w:author="user" w:date="2020-06-29T14:21:00Z">
            <w:rPr/>
          </w:rPrChange>
        </w:rPr>
        <w:pPrChange w:id="2960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2961" w:author="user" w:date="2020-06-29T14:21:00Z">
            <w:rPr>
              <w:noProof/>
            </w:rPr>
          </w:rPrChange>
        </w:rPr>
        <w:drawing>
          <wp:inline distT="0" distB="0" distL="0" distR="0" wp14:anchorId="72C3B0EC" wp14:editId="788AECB8">
            <wp:extent cx="5943600" cy="5694839"/>
            <wp:effectExtent l="19050" t="19050" r="0" b="1270"/>
            <wp:docPr id="1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483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FD0200" w14:textId="77777777" w:rsidR="009248BF" w:rsidRPr="004F1E35" w:rsidRDefault="009248BF">
      <w:pPr>
        <w:spacing w:after="160" w:line="240" w:lineRule="auto"/>
        <w:jc w:val="both"/>
        <w:rPr>
          <w:rFonts w:ascii="Times New Roman" w:hAnsi="Times New Roman" w:cs="Times New Roman"/>
          <w:rPrChange w:id="2962" w:author="user" w:date="2020-06-29T14:21:00Z">
            <w:rPr/>
          </w:rPrChange>
        </w:rPr>
        <w:pPrChange w:id="2963" w:author="user" w:date="2020-06-29T14:21:00Z">
          <w:pPr>
            <w:spacing w:after="160" w:line="259" w:lineRule="auto"/>
          </w:pPr>
        </w:pPrChange>
      </w:pPr>
    </w:p>
    <w:p w14:paraId="6B427185" w14:textId="77777777" w:rsidR="00D55615" w:rsidRPr="004F1E35" w:rsidRDefault="00D55615">
      <w:pPr>
        <w:pStyle w:val="Heading3"/>
        <w:spacing w:line="240" w:lineRule="auto"/>
        <w:jc w:val="both"/>
        <w:rPr>
          <w:rFonts w:ascii="Times New Roman" w:hAnsi="Times New Roman" w:cs="Times New Roman"/>
          <w:rPrChange w:id="2964" w:author="user" w:date="2020-06-29T14:21:00Z">
            <w:rPr/>
          </w:rPrChange>
        </w:rPr>
        <w:pPrChange w:id="2965" w:author="user" w:date="2020-06-29T14:21:00Z">
          <w:pPr>
            <w:pStyle w:val="Heading3"/>
          </w:pPr>
        </w:pPrChange>
      </w:pPr>
      <w:bookmarkStart w:id="2966" w:name="_Toc44335617"/>
      <w:r w:rsidRPr="004F1E35">
        <w:rPr>
          <w:rFonts w:ascii="Times New Roman" w:hAnsi="Times New Roman" w:cs="Times New Roman"/>
          <w:rPrChange w:id="2967" w:author="user" w:date="2020-06-29T14:21:00Z">
            <w:rPr/>
          </w:rPrChange>
        </w:rPr>
        <w:t>Approved Opportunities tab:</w:t>
      </w:r>
      <w:bookmarkEnd w:id="2966"/>
    </w:p>
    <w:p w14:paraId="6F09EC02" w14:textId="58BBEF99" w:rsidR="00D55615" w:rsidRPr="004936F7" w:rsidRDefault="00D55615">
      <w:pPr>
        <w:spacing w:line="240" w:lineRule="auto"/>
        <w:jc w:val="both"/>
        <w:rPr>
          <w:rFonts w:ascii="Times New Roman" w:hAnsi="Times New Roman" w:cs="Times New Roman"/>
          <w:rPrChange w:id="2968" w:author="user" w:date="2020-06-29T14:46:00Z">
            <w:rPr/>
          </w:rPrChange>
        </w:rPr>
        <w:pPrChange w:id="2969" w:author="user" w:date="2020-06-29T14:46:00Z">
          <w:pPr>
            <w:pStyle w:val="ListParagraph"/>
          </w:pPr>
        </w:pPrChange>
      </w:pPr>
      <w:del w:id="2970" w:author="user" w:date="2020-06-29T14:46:00Z">
        <w:r w:rsidRPr="004936F7" w:rsidDel="004936F7">
          <w:rPr>
            <w:rFonts w:ascii="Times New Roman" w:hAnsi="Times New Roman" w:cs="Times New Roman"/>
            <w:rPrChange w:id="2971" w:author="user" w:date="2020-06-29T14:46:00Z">
              <w:rPr/>
            </w:rPrChange>
          </w:rPr>
          <w:tab/>
        </w:r>
      </w:del>
      <w:r w:rsidRPr="004936F7">
        <w:rPr>
          <w:rFonts w:ascii="Times New Roman" w:hAnsi="Times New Roman" w:cs="Times New Roman"/>
          <w:rPrChange w:id="2972" w:author="user" w:date="2020-06-29T14:46:00Z">
            <w:rPr/>
          </w:rPrChange>
        </w:rPr>
        <w:t xml:space="preserve">In the </w:t>
      </w:r>
      <w:r w:rsidRPr="004936F7">
        <w:rPr>
          <w:rFonts w:ascii="Times New Roman" w:hAnsi="Times New Roman" w:cs="Times New Roman"/>
          <w:b/>
          <w:bCs/>
          <w:rPrChange w:id="2973" w:author="user" w:date="2020-06-29T14:46:00Z">
            <w:rPr/>
          </w:rPrChange>
        </w:rPr>
        <w:t>Approved Opportunities</w:t>
      </w:r>
      <w:r w:rsidRPr="004936F7">
        <w:rPr>
          <w:rFonts w:ascii="Times New Roman" w:hAnsi="Times New Roman" w:cs="Times New Roman"/>
          <w:rPrChange w:id="2974" w:author="user" w:date="2020-06-29T14:46:00Z">
            <w:rPr/>
          </w:rPrChange>
        </w:rPr>
        <w:t xml:space="preserve"> tab</w:t>
      </w:r>
      <w:ins w:id="2975" w:author="user" w:date="2020-02-27T06:30:00Z">
        <w:r w:rsidR="00BA22DF" w:rsidRPr="004936F7">
          <w:rPr>
            <w:rFonts w:ascii="Times New Roman" w:hAnsi="Times New Roman" w:cs="Times New Roman"/>
            <w:rPrChange w:id="2976" w:author="user" w:date="2020-06-29T14:46:00Z">
              <w:rPr/>
            </w:rPrChange>
          </w:rPr>
          <w:t>, the</w:t>
        </w:r>
      </w:ins>
      <w:r w:rsidRPr="004936F7">
        <w:rPr>
          <w:rFonts w:ascii="Times New Roman" w:hAnsi="Times New Roman" w:cs="Times New Roman"/>
          <w:rPrChange w:id="2977" w:author="user" w:date="2020-06-29T14:46:00Z">
            <w:rPr/>
          </w:rPrChange>
        </w:rPr>
        <w:t xml:space="preserve"> admin users can view the </w:t>
      </w:r>
      <w:ins w:id="2978" w:author="user" w:date="2020-02-27T06:30:00Z">
        <w:r w:rsidR="00BA22DF" w:rsidRPr="004936F7">
          <w:rPr>
            <w:rFonts w:ascii="Times New Roman" w:hAnsi="Times New Roman" w:cs="Times New Roman"/>
            <w:rPrChange w:id="2979" w:author="user" w:date="2020-06-29T14:46:00Z">
              <w:rPr/>
            </w:rPrChange>
          </w:rPr>
          <w:t>o</w:t>
        </w:r>
      </w:ins>
      <w:del w:id="2980" w:author="user" w:date="2020-02-27T06:30:00Z">
        <w:r w:rsidRPr="004936F7" w:rsidDel="00BA22DF">
          <w:rPr>
            <w:rFonts w:ascii="Times New Roman" w:hAnsi="Times New Roman" w:cs="Times New Roman"/>
            <w:rPrChange w:id="2981" w:author="user" w:date="2020-06-29T14:46:00Z">
              <w:rPr/>
            </w:rPrChange>
          </w:rPr>
          <w:delText>O</w:delText>
        </w:r>
      </w:del>
      <w:r w:rsidRPr="004936F7">
        <w:rPr>
          <w:rFonts w:ascii="Times New Roman" w:hAnsi="Times New Roman" w:cs="Times New Roman"/>
          <w:rPrChange w:id="2982" w:author="user" w:date="2020-06-29T14:46:00Z">
            <w:rPr/>
          </w:rPrChange>
        </w:rPr>
        <w:t xml:space="preserve">pportunities approved by admin users. On this screen, you can view </w:t>
      </w:r>
      <w:ins w:id="2983" w:author="user" w:date="2020-02-27T06:30:00Z">
        <w:r w:rsidR="00BA22DF" w:rsidRPr="004936F7">
          <w:rPr>
            <w:rFonts w:ascii="Times New Roman" w:hAnsi="Times New Roman" w:cs="Times New Roman"/>
            <w:rPrChange w:id="2984" w:author="user" w:date="2020-06-29T14:46:00Z">
              <w:rPr/>
            </w:rPrChange>
          </w:rPr>
          <w:t>various o</w:t>
        </w:r>
      </w:ins>
      <w:del w:id="2985" w:author="user" w:date="2020-02-27T06:30:00Z">
        <w:r w:rsidRPr="004936F7" w:rsidDel="00BA22DF">
          <w:rPr>
            <w:rFonts w:ascii="Times New Roman" w:hAnsi="Times New Roman" w:cs="Times New Roman"/>
            <w:rPrChange w:id="2986" w:author="user" w:date="2020-06-29T14:46:00Z">
              <w:rPr/>
            </w:rPrChange>
          </w:rPr>
          <w:delText>O</w:delText>
        </w:r>
      </w:del>
      <w:r w:rsidRPr="004936F7">
        <w:rPr>
          <w:rFonts w:ascii="Times New Roman" w:hAnsi="Times New Roman" w:cs="Times New Roman"/>
          <w:rPrChange w:id="2987" w:author="user" w:date="2020-06-29T14:46:00Z">
            <w:rPr/>
          </w:rPrChange>
        </w:rPr>
        <w:t xml:space="preserve">pportunities </w:t>
      </w:r>
      <w:ins w:id="2988" w:author="user" w:date="2020-06-29T14:46:00Z">
        <w:r w:rsidR="004936F7">
          <w:rPr>
            <w:rFonts w:ascii="Times New Roman" w:hAnsi="Times New Roman" w:cs="Times New Roman"/>
          </w:rPr>
          <w:t xml:space="preserve">as </w:t>
        </w:r>
      </w:ins>
      <w:r w:rsidRPr="004936F7">
        <w:rPr>
          <w:rFonts w:ascii="Times New Roman" w:hAnsi="Times New Roman" w:cs="Times New Roman"/>
          <w:rPrChange w:id="2989" w:author="user" w:date="2020-06-29T14:46:00Z">
            <w:rPr/>
          </w:rPrChange>
        </w:rPr>
        <w:t>shown above. You can also search for</w:t>
      </w:r>
      <w:ins w:id="2990" w:author="user" w:date="2020-02-27T06:30:00Z">
        <w:r w:rsidR="00BA22DF" w:rsidRPr="004936F7">
          <w:rPr>
            <w:rFonts w:ascii="Times New Roman" w:hAnsi="Times New Roman" w:cs="Times New Roman"/>
            <w:rPrChange w:id="2991" w:author="user" w:date="2020-06-29T14:46:00Z">
              <w:rPr/>
            </w:rPrChange>
          </w:rPr>
          <w:t xml:space="preserve"> various</w:t>
        </w:r>
      </w:ins>
      <w:r w:rsidRPr="004936F7">
        <w:rPr>
          <w:rFonts w:ascii="Times New Roman" w:hAnsi="Times New Roman" w:cs="Times New Roman"/>
          <w:rPrChange w:id="2992" w:author="user" w:date="2020-06-29T14:46:00Z">
            <w:rPr/>
          </w:rPrChange>
        </w:rPr>
        <w:t xml:space="preserve"> opportunities </w:t>
      </w:r>
      <w:ins w:id="2993" w:author="user" w:date="2020-02-27T06:31:00Z">
        <w:r w:rsidR="00BA22DF" w:rsidRPr="004936F7">
          <w:rPr>
            <w:rFonts w:ascii="Times New Roman" w:hAnsi="Times New Roman" w:cs="Times New Roman"/>
            <w:rPrChange w:id="2994" w:author="user" w:date="2020-06-29T14:46:00Z">
              <w:rPr/>
            </w:rPrChange>
          </w:rPr>
          <w:t>in this screen</w:t>
        </w:r>
      </w:ins>
      <w:del w:id="2995" w:author="user" w:date="2020-02-27T06:31:00Z">
        <w:r w:rsidRPr="004936F7" w:rsidDel="00BA22DF">
          <w:rPr>
            <w:rFonts w:ascii="Times New Roman" w:hAnsi="Times New Roman" w:cs="Times New Roman"/>
            <w:rPrChange w:id="2996" w:author="user" w:date="2020-06-29T14:46:00Z">
              <w:rPr/>
            </w:rPrChange>
          </w:rPr>
          <w:delText>to view them</w:delText>
        </w:r>
      </w:del>
      <w:r w:rsidRPr="004936F7">
        <w:rPr>
          <w:rFonts w:ascii="Times New Roman" w:hAnsi="Times New Roman" w:cs="Times New Roman"/>
          <w:rPrChange w:id="2997" w:author="user" w:date="2020-06-29T14:46:00Z">
            <w:rPr/>
          </w:rPrChange>
        </w:rPr>
        <w:t xml:space="preserve">. </w:t>
      </w:r>
    </w:p>
    <w:p w14:paraId="6AAFE9C2" w14:textId="77777777" w:rsidR="00FF2315" w:rsidRPr="004F1E35" w:rsidRDefault="00FF2315">
      <w:pPr>
        <w:spacing w:line="240" w:lineRule="auto"/>
        <w:jc w:val="both"/>
        <w:rPr>
          <w:rFonts w:ascii="Times New Roman" w:hAnsi="Times New Roman" w:cs="Times New Roman"/>
          <w:rPrChange w:id="2998" w:author="user" w:date="2020-06-29T14:21:00Z">
            <w:rPr/>
          </w:rPrChange>
        </w:rPr>
        <w:pPrChange w:id="2999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000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0EDDB9A9" wp14:editId="1C28290F">
            <wp:extent cx="5943600" cy="4348653"/>
            <wp:effectExtent l="19050" t="19050" r="0" b="0"/>
            <wp:docPr id="1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79A01" w14:textId="77777777" w:rsidR="00D55615" w:rsidRPr="004F1E35" w:rsidRDefault="00D55615">
      <w:pPr>
        <w:pStyle w:val="Heading3"/>
        <w:spacing w:line="240" w:lineRule="auto"/>
        <w:jc w:val="both"/>
        <w:rPr>
          <w:rFonts w:ascii="Times New Roman" w:hAnsi="Times New Roman" w:cs="Times New Roman"/>
          <w:rPrChange w:id="3001" w:author="user" w:date="2020-06-29T14:21:00Z">
            <w:rPr/>
          </w:rPrChange>
        </w:rPr>
        <w:pPrChange w:id="3002" w:author="user" w:date="2020-06-29T14:21:00Z">
          <w:pPr>
            <w:pStyle w:val="Heading3"/>
          </w:pPr>
        </w:pPrChange>
      </w:pPr>
      <w:bookmarkStart w:id="3003" w:name="_Toc44335618"/>
      <w:r w:rsidRPr="004F1E35">
        <w:rPr>
          <w:rFonts w:ascii="Times New Roman" w:hAnsi="Times New Roman" w:cs="Times New Roman"/>
          <w:rPrChange w:id="3004" w:author="user" w:date="2020-06-29T14:21:00Z">
            <w:rPr/>
          </w:rPrChange>
        </w:rPr>
        <w:t>Rejected Opportunities tab:</w:t>
      </w:r>
      <w:bookmarkEnd w:id="3003"/>
    </w:p>
    <w:p w14:paraId="226B95BF" w14:textId="68924480" w:rsidR="004936F7" w:rsidRPr="004936F7" w:rsidRDefault="00D55615">
      <w:pPr>
        <w:spacing w:line="240" w:lineRule="auto"/>
        <w:jc w:val="both"/>
        <w:rPr>
          <w:rFonts w:ascii="Times New Roman" w:hAnsi="Times New Roman" w:cs="Times New Roman"/>
          <w:rPrChange w:id="3005" w:author="user" w:date="2020-06-29T14:47:00Z">
            <w:rPr/>
          </w:rPrChange>
        </w:rPr>
        <w:pPrChange w:id="3006" w:author="user" w:date="2020-06-29T14:47:00Z">
          <w:pPr>
            <w:pStyle w:val="ListParagraph"/>
          </w:pPr>
        </w:pPrChange>
      </w:pPr>
      <w:del w:id="3007" w:author="user" w:date="2020-06-29T14:47:00Z">
        <w:r w:rsidRPr="004936F7" w:rsidDel="004936F7">
          <w:rPr>
            <w:rFonts w:ascii="Times New Roman" w:hAnsi="Times New Roman" w:cs="Times New Roman"/>
            <w:rPrChange w:id="3008" w:author="user" w:date="2020-06-29T14:47:00Z">
              <w:rPr/>
            </w:rPrChange>
          </w:rPr>
          <w:tab/>
        </w:r>
      </w:del>
      <w:r w:rsidRPr="004936F7">
        <w:rPr>
          <w:rFonts w:ascii="Times New Roman" w:hAnsi="Times New Roman" w:cs="Times New Roman"/>
          <w:rPrChange w:id="3009" w:author="user" w:date="2020-06-29T14:47:00Z">
            <w:rPr/>
          </w:rPrChange>
        </w:rPr>
        <w:t>In the</w:t>
      </w:r>
      <w:r w:rsidRPr="004936F7">
        <w:rPr>
          <w:rFonts w:ascii="Times New Roman" w:hAnsi="Times New Roman" w:cs="Times New Roman"/>
          <w:b/>
          <w:bCs/>
          <w:rPrChange w:id="3010" w:author="user" w:date="2020-06-29T14:47:00Z">
            <w:rPr/>
          </w:rPrChange>
        </w:rPr>
        <w:t xml:space="preserve"> Rejected Opportunities</w:t>
      </w:r>
      <w:r w:rsidRPr="004936F7">
        <w:rPr>
          <w:rFonts w:ascii="Times New Roman" w:hAnsi="Times New Roman" w:cs="Times New Roman"/>
          <w:rPrChange w:id="3011" w:author="user" w:date="2020-06-29T14:47:00Z">
            <w:rPr/>
          </w:rPrChange>
        </w:rPr>
        <w:t xml:space="preserve"> tab</w:t>
      </w:r>
      <w:ins w:id="3012" w:author="user" w:date="2020-02-27T06:34:00Z">
        <w:r w:rsidR="00446763" w:rsidRPr="004936F7">
          <w:rPr>
            <w:rFonts w:ascii="Times New Roman" w:hAnsi="Times New Roman" w:cs="Times New Roman"/>
            <w:rPrChange w:id="3013" w:author="user" w:date="2020-06-29T14:47:00Z">
              <w:rPr/>
            </w:rPrChange>
          </w:rPr>
          <w:t>, the</w:t>
        </w:r>
      </w:ins>
      <w:r w:rsidRPr="004936F7">
        <w:rPr>
          <w:rFonts w:ascii="Times New Roman" w:hAnsi="Times New Roman" w:cs="Times New Roman"/>
          <w:rPrChange w:id="3014" w:author="user" w:date="2020-06-29T14:47:00Z">
            <w:rPr/>
          </w:rPrChange>
        </w:rPr>
        <w:t xml:space="preserve"> admin users can view the </w:t>
      </w:r>
      <w:ins w:id="3015" w:author="user" w:date="2020-02-27T06:34:00Z">
        <w:r w:rsidR="00446763" w:rsidRPr="004936F7">
          <w:rPr>
            <w:rFonts w:ascii="Times New Roman" w:hAnsi="Times New Roman" w:cs="Times New Roman"/>
            <w:rPrChange w:id="3016" w:author="user" w:date="2020-06-29T14:47:00Z">
              <w:rPr/>
            </w:rPrChange>
          </w:rPr>
          <w:t>various o</w:t>
        </w:r>
      </w:ins>
      <w:del w:id="3017" w:author="user" w:date="2020-02-27T06:34:00Z">
        <w:r w:rsidRPr="004936F7" w:rsidDel="00446763">
          <w:rPr>
            <w:rFonts w:ascii="Times New Roman" w:hAnsi="Times New Roman" w:cs="Times New Roman"/>
            <w:rPrChange w:id="3018" w:author="user" w:date="2020-06-29T14:47:00Z">
              <w:rPr/>
            </w:rPrChange>
          </w:rPr>
          <w:delText>O</w:delText>
        </w:r>
      </w:del>
      <w:r w:rsidRPr="004936F7">
        <w:rPr>
          <w:rFonts w:ascii="Times New Roman" w:hAnsi="Times New Roman" w:cs="Times New Roman"/>
          <w:rPrChange w:id="3019" w:author="user" w:date="2020-06-29T14:47:00Z">
            <w:rPr/>
          </w:rPrChange>
        </w:rPr>
        <w:t xml:space="preserve">pportunities rejected by </w:t>
      </w:r>
      <w:ins w:id="3020" w:author="user" w:date="2020-02-27T06:34:00Z">
        <w:r w:rsidR="00B232B0" w:rsidRPr="004936F7">
          <w:rPr>
            <w:rFonts w:ascii="Times New Roman" w:hAnsi="Times New Roman" w:cs="Times New Roman"/>
            <w:rPrChange w:id="3021" w:author="user" w:date="2020-06-29T14:47:00Z">
              <w:rPr/>
            </w:rPrChange>
          </w:rPr>
          <w:t xml:space="preserve">the </w:t>
        </w:r>
      </w:ins>
      <w:r w:rsidRPr="004936F7">
        <w:rPr>
          <w:rFonts w:ascii="Times New Roman" w:hAnsi="Times New Roman" w:cs="Times New Roman"/>
          <w:rPrChange w:id="3022" w:author="user" w:date="2020-06-29T14:47:00Z">
            <w:rPr/>
          </w:rPrChange>
        </w:rPr>
        <w:t xml:space="preserve">admin users. On this screen, you can view </w:t>
      </w:r>
      <w:ins w:id="3023" w:author="user" w:date="2020-02-27T06:34:00Z">
        <w:r w:rsidR="00B232B0" w:rsidRPr="004936F7">
          <w:rPr>
            <w:rFonts w:ascii="Times New Roman" w:hAnsi="Times New Roman" w:cs="Times New Roman"/>
            <w:rPrChange w:id="3024" w:author="user" w:date="2020-06-29T14:47:00Z">
              <w:rPr/>
            </w:rPrChange>
          </w:rPr>
          <w:t>various o</w:t>
        </w:r>
      </w:ins>
      <w:del w:id="3025" w:author="user" w:date="2020-02-27T06:34:00Z">
        <w:r w:rsidRPr="004936F7" w:rsidDel="00B232B0">
          <w:rPr>
            <w:rFonts w:ascii="Times New Roman" w:hAnsi="Times New Roman" w:cs="Times New Roman"/>
            <w:rPrChange w:id="3026" w:author="user" w:date="2020-06-29T14:47:00Z">
              <w:rPr/>
            </w:rPrChange>
          </w:rPr>
          <w:delText>O</w:delText>
        </w:r>
      </w:del>
      <w:r w:rsidRPr="004936F7">
        <w:rPr>
          <w:rFonts w:ascii="Times New Roman" w:hAnsi="Times New Roman" w:cs="Times New Roman"/>
          <w:rPrChange w:id="3027" w:author="user" w:date="2020-06-29T14:47:00Z">
            <w:rPr/>
          </w:rPrChange>
        </w:rPr>
        <w:t>pportunities</w:t>
      </w:r>
      <w:ins w:id="3028" w:author="user" w:date="2020-02-27T06:34:00Z">
        <w:r w:rsidR="00B232B0" w:rsidRPr="004936F7">
          <w:rPr>
            <w:rFonts w:ascii="Times New Roman" w:hAnsi="Times New Roman" w:cs="Times New Roman"/>
            <w:rPrChange w:id="3029" w:author="user" w:date="2020-06-29T14:47:00Z">
              <w:rPr/>
            </w:rPrChange>
          </w:rPr>
          <w:t>, as</w:t>
        </w:r>
      </w:ins>
      <w:r w:rsidRPr="004936F7">
        <w:rPr>
          <w:rFonts w:ascii="Times New Roman" w:hAnsi="Times New Roman" w:cs="Times New Roman"/>
          <w:rPrChange w:id="3030" w:author="user" w:date="2020-06-29T14:47:00Z">
            <w:rPr/>
          </w:rPrChange>
        </w:rPr>
        <w:t xml:space="preserve"> shown above. You can also search for </w:t>
      </w:r>
      <w:ins w:id="3031" w:author="user" w:date="2020-02-27T06:34:00Z">
        <w:r w:rsidR="00B232B0" w:rsidRPr="004936F7">
          <w:rPr>
            <w:rFonts w:ascii="Times New Roman" w:hAnsi="Times New Roman" w:cs="Times New Roman"/>
            <w:rPrChange w:id="3032" w:author="user" w:date="2020-06-29T14:47:00Z">
              <w:rPr/>
            </w:rPrChange>
          </w:rPr>
          <w:t xml:space="preserve">various </w:t>
        </w:r>
      </w:ins>
      <w:r w:rsidRPr="004936F7">
        <w:rPr>
          <w:rFonts w:ascii="Times New Roman" w:hAnsi="Times New Roman" w:cs="Times New Roman"/>
          <w:rPrChange w:id="3033" w:author="user" w:date="2020-06-29T14:47:00Z">
            <w:rPr/>
          </w:rPrChange>
        </w:rPr>
        <w:t xml:space="preserve">opportunities </w:t>
      </w:r>
      <w:ins w:id="3034" w:author="user" w:date="2020-02-27T06:34:00Z">
        <w:r w:rsidR="00B232B0" w:rsidRPr="004936F7">
          <w:rPr>
            <w:rFonts w:ascii="Times New Roman" w:hAnsi="Times New Roman" w:cs="Times New Roman"/>
            <w:rPrChange w:id="3035" w:author="user" w:date="2020-06-29T14:47:00Z">
              <w:rPr/>
            </w:rPrChange>
          </w:rPr>
          <w:t>in this screen</w:t>
        </w:r>
      </w:ins>
      <w:del w:id="3036" w:author="user" w:date="2020-02-27T06:34:00Z">
        <w:r w:rsidRPr="004936F7" w:rsidDel="00B232B0">
          <w:rPr>
            <w:rFonts w:ascii="Times New Roman" w:hAnsi="Times New Roman" w:cs="Times New Roman"/>
            <w:rPrChange w:id="3037" w:author="user" w:date="2020-06-29T14:47:00Z">
              <w:rPr/>
            </w:rPrChange>
          </w:rPr>
          <w:delText>to view them</w:delText>
        </w:r>
      </w:del>
      <w:r w:rsidRPr="004936F7">
        <w:rPr>
          <w:rFonts w:ascii="Times New Roman" w:hAnsi="Times New Roman" w:cs="Times New Roman"/>
          <w:rPrChange w:id="3038" w:author="user" w:date="2020-06-29T14:47:00Z">
            <w:rPr/>
          </w:rPrChange>
        </w:rPr>
        <w:t xml:space="preserve">. </w:t>
      </w:r>
    </w:p>
    <w:p w14:paraId="09056DF1" w14:textId="77777777" w:rsidR="00693B43" w:rsidRPr="004F1E35" w:rsidRDefault="00FF2315">
      <w:pPr>
        <w:spacing w:line="240" w:lineRule="auto"/>
        <w:jc w:val="both"/>
        <w:rPr>
          <w:rFonts w:ascii="Times New Roman" w:hAnsi="Times New Roman" w:cs="Times New Roman"/>
          <w:rPrChange w:id="3039" w:author="user" w:date="2020-06-29T14:21:00Z">
            <w:rPr/>
          </w:rPrChange>
        </w:rPr>
        <w:pPrChange w:id="3040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041" w:author="user" w:date="2020-06-29T14:21:00Z">
            <w:rPr>
              <w:noProof/>
            </w:rPr>
          </w:rPrChange>
        </w:rPr>
        <w:drawing>
          <wp:inline distT="0" distB="0" distL="0" distR="0" wp14:anchorId="033FB829" wp14:editId="31F2E09B">
            <wp:extent cx="5942330" cy="3676650"/>
            <wp:effectExtent l="19050" t="19050" r="1270" b="0"/>
            <wp:docPr id="1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/>
                    <a:srcRect t="7668" b="7765"/>
                    <a:stretch/>
                  </pic:blipFill>
                  <pic:spPr bwMode="auto">
                    <a:xfrm>
                      <a:off x="0" y="0"/>
                      <a:ext cx="5943600" cy="3677436"/>
                    </a:xfrm>
                    <a:prstGeom prst="rect">
                      <a:avLst/>
                    </a:prstGeom>
                    <a:noFill/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77172" w14:textId="77777777" w:rsidR="00693B43" w:rsidRPr="004F1E35" w:rsidRDefault="00693B43">
      <w:pPr>
        <w:spacing w:line="240" w:lineRule="auto"/>
        <w:jc w:val="both"/>
        <w:rPr>
          <w:rFonts w:ascii="Times New Roman" w:hAnsi="Times New Roman" w:cs="Times New Roman"/>
          <w:rPrChange w:id="3042" w:author="user" w:date="2020-06-29T14:21:00Z">
            <w:rPr/>
          </w:rPrChange>
        </w:rPr>
        <w:pPrChange w:id="3043" w:author="user" w:date="2020-06-29T14:21:00Z">
          <w:pPr/>
        </w:pPrChange>
      </w:pPr>
    </w:p>
    <w:p w14:paraId="25A7F36A" w14:textId="77777777" w:rsidR="00A069ED" w:rsidRPr="004F1E35" w:rsidRDefault="00A069ED">
      <w:pPr>
        <w:spacing w:line="240" w:lineRule="auto"/>
        <w:jc w:val="both"/>
        <w:rPr>
          <w:rFonts w:ascii="Times New Roman" w:hAnsi="Times New Roman" w:cs="Times New Roman"/>
          <w:rPrChange w:id="3044" w:author="user" w:date="2020-06-29T14:21:00Z">
            <w:rPr/>
          </w:rPrChange>
        </w:rPr>
        <w:pPrChange w:id="3045" w:author="user" w:date="2020-06-29T14:21:00Z">
          <w:pPr/>
        </w:pPrChange>
      </w:pPr>
    </w:p>
    <w:p w14:paraId="3731EA8C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3046" w:author="user" w:date="2020-06-29T14:21:00Z">
            <w:rPr/>
          </w:rPrChange>
        </w:rPr>
        <w:pPrChange w:id="3047" w:author="user" w:date="2020-06-29T14:21:00Z">
          <w:pPr>
            <w:pStyle w:val="Heading2"/>
          </w:pPr>
        </w:pPrChange>
      </w:pPr>
      <w:bookmarkStart w:id="3048" w:name="_Toc44335619"/>
      <w:r w:rsidRPr="004F1E35">
        <w:rPr>
          <w:rFonts w:ascii="Times New Roman" w:hAnsi="Times New Roman" w:cs="Times New Roman"/>
          <w:rPrChange w:id="3049" w:author="user" w:date="2020-06-29T14:21:00Z">
            <w:rPr/>
          </w:rPrChange>
        </w:rPr>
        <w:t>Hall Pass</w:t>
      </w:r>
      <w:bookmarkEnd w:id="3048"/>
    </w:p>
    <w:p w14:paraId="10FFC9D0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050" w:author="user" w:date="2020-06-29T14:21:00Z">
            <w:rPr/>
          </w:rPrChange>
        </w:rPr>
        <w:pPrChange w:id="3051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3052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3053" w:author="user" w:date="2020-06-29T14:21:00Z">
            <w:rPr/>
          </w:rPrChange>
        </w:rPr>
        <w:t>Hall Pass</w:t>
      </w:r>
      <w:r w:rsidRPr="004F1E35">
        <w:rPr>
          <w:rFonts w:ascii="Times New Roman" w:hAnsi="Times New Roman" w:cs="Times New Roman"/>
          <w:rPrChange w:id="3054" w:author="user" w:date="2020-06-29T14:21:00Z">
            <w:rPr/>
          </w:rPrChange>
        </w:rPr>
        <w:t xml:space="preserve"> screen, you can view the hall pass requests from </w:t>
      </w:r>
      <w:ins w:id="3055" w:author="user" w:date="2020-02-27T06:35:00Z">
        <w:r w:rsidR="00B232B0" w:rsidRPr="004F1E35">
          <w:rPr>
            <w:rFonts w:ascii="Times New Roman" w:hAnsi="Times New Roman" w:cs="Times New Roman"/>
            <w:rPrChange w:id="3056" w:author="user" w:date="2020-06-29T14:21:00Z">
              <w:rPr/>
            </w:rPrChange>
          </w:rPr>
          <w:t xml:space="preserve">various </w:t>
        </w:r>
      </w:ins>
      <w:del w:id="3057" w:author="user" w:date="2020-02-27T06:35:00Z">
        <w:r w:rsidRPr="004F1E35" w:rsidDel="00B232B0">
          <w:rPr>
            <w:rFonts w:ascii="Times New Roman" w:hAnsi="Times New Roman" w:cs="Times New Roman"/>
            <w:rPrChange w:id="3058" w:author="user" w:date="2020-06-29T14:21:00Z">
              <w:rPr/>
            </w:rPrChange>
          </w:rPr>
          <w:delText>the</w:delText>
        </w:r>
      </w:del>
      <w:ins w:id="3059" w:author="user" w:date="2020-02-27T06:35:00Z">
        <w:r w:rsidR="00B232B0" w:rsidRPr="004F1E35">
          <w:rPr>
            <w:rFonts w:ascii="Times New Roman" w:hAnsi="Times New Roman" w:cs="Times New Roman"/>
            <w:rPrChange w:id="3060" w:author="user" w:date="2020-06-29T14:21:00Z">
              <w:rPr/>
            </w:rPrChange>
          </w:rPr>
          <w:t>s</w:t>
        </w:r>
      </w:ins>
      <w:del w:id="3061" w:author="user" w:date="2020-02-27T06:35:00Z">
        <w:r w:rsidRPr="004F1E35" w:rsidDel="00B232B0">
          <w:rPr>
            <w:rFonts w:ascii="Times New Roman" w:hAnsi="Times New Roman" w:cs="Times New Roman"/>
            <w:rPrChange w:id="3062" w:author="user" w:date="2020-06-29T14:21:00Z">
              <w:rPr/>
            </w:rPrChange>
          </w:rPr>
          <w:delText xml:space="preserve"> S</w:delText>
        </w:r>
      </w:del>
      <w:r w:rsidRPr="004F1E35">
        <w:rPr>
          <w:rFonts w:ascii="Times New Roman" w:hAnsi="Times New Roman" w:cs="Times New Roman"/>
          <w:rPrChange w:id="3063" w:author="user" w:date="2020-06-29T14:21:00Z">
            <w:rPr/>
          </w:rPrChange>
        </w:rPr>
        <w:t>tudents, and</w:t>
      </w:r>
      <w:ins w:id="3064" w:author="user" w:date="2020-02-27T06:35:00Z">
        <w:r w:rsidR="00B232B0" w:rsidRPr="004F1E35">
          <w:rPr>
            <w:rFonts w:ascii="Times New Roman" w:hAnsi="Times New Roman" w:cs="Times New Roman"/>
            <w:rPrChange w:id="3065" w:author="user" w:date="2020-06-29T14:21:00Z">
              <w:rPr/>
            </w:rPrChange>
          </w:rPr>
          <w:t xml:space="preserve"> the admin</w:t>
        </w:r>
      </w:ins>
      <w:r w:rsidRPr="004F1E35">
        <w:rPr>
          <w:rFonts w:ascii="Times New Roman" w:hAnsi="Times New Roman" w:cs="Times New Roman"/>
          <w:rPrChange w:id="3066" w:author="user" w:date="2020-06-29T14:21:00Z">
            <w:rPr/>
          </w:rPrChange>
        </w:rPr>
        <w:t xml:space="preserve"> can approve or reject the hall passes. There are two tabs in this screen; Published Hall Passes and Hall Pass Requests.</w:t>
      </w:r>
    </w:p>
    <w:p w14:paraId="3FEDF8F2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3067" w:author="user" w:date="2020-06-29T14:21:00Z">
            <w:rPr/>
          </w:rPrChange>
        </w:rPr>
        <w:pPrChange w:id="3068" w:author="user" w:date="2020-06-29T14:21:00Z">
          <w:pPr>
            <w:pStyle w:val="Heading3"/>
          </w:pPr>
        </w:pPrChange>
      </w:pPr>
      <w:bookmarkStart w:id="3069" w:name="_Toc44335620"/>
      <w:r w:rsidRPr="004F1E35">
        <w:rPr>
          <w:rFonts w:ascii="Times New Roman" w:hAnsi="Times New Roman" w:cs="Times New Roman"/>
          <w:rPrChange w:id="3070" w:author="user" w:date="2020-06-29T14:21:00Z">
            <w:rPr/>
          </w:rPrChange>
        </w:rPr>
        <w:t>Published Hall Passes tab</w:t>
      </w:r>
      <w:bookmarkEnd w:id="3069"/>
    </w:p>
    <w:p w14:paraId="27742139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071" w:author="user" w:date="2020-06-29T14:21:00Z">
            <w:rPr/>
          </w:rPrChange>
        </w:rPr>
        <w:pPrChange w:id="3072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3073" w:author="user" w:date="2020-06-29T14:21:00Z">
            <w:rPr/>
          </w:rPrChange>
        </w:rPr>
        <w:t xml:space="preserve">The </w:t>
      </w:r>
      <w:r w:rsidRPr="004F1E35">
        <w:rPr>
          <w:rFonts w:ascii="Times New Roman" w:hAnsi="Times New Roman" w:cs="Times New Roman"/>
          <w:b/>
          <w:bCs/>
          <w:rPrChange w:id="3074" w:author="user" w:date="2020-06-29T14:21:00Z">
            <w:rPr/>
          </w:rPrChange>
        </w:rPr>
        <w:t>Published Hall Passes</w:t>
      </w:r>
      <w:r w:rsidRPr="004F1E35">
        <w:rPr>
          <w:rFonts w:ascii="Times New Roman" w:hAnsi="Times New Roman" w:cs="Times New Roman"/>
          <w:rPrChange w:id="3075" w:author="user" w:date="2020-06-29T14:21:00Z">
            <w:rPr/>
          </w:rPrChange>
        </w:rPr>
        <w:t xml:space="preserve"> tab displays all the hall passes that have a status associated with them. You can view the details of the hall passes </w:t>
      </w:r>
      <w:ins w:id="3076" w:author="user" w:date="2020-02-27T06:35:00Z">
        <w:r w:rsidR="00B232B0" w:rsidRPr="004F1E35">
          <w:rPr>
            <w:rFonts w:ascii="Times New Roman" w:hAnsi="Times New Roman" w:cs="Times New Roman"/>
            <w:rPrChange w:id="3077" w:author="user" w:date="2020-06-29T14:21:00Z">
              <w:rPr/>
            </w:rPrChange>
          </w:rPr>
          <w:t>including</w:t>
        </w:r>
      </w:ins>
      <w:del w:id="3078" w:author="user" w:date="2020-02-27T06:35:00Z">
        <w:r w:rsidRPr="004F1E35" w:rsidDel="00B232B0">
          <w:rPr>
            <w:rFonts w:ascii="Times New Roman" w:hAnsi="Times New Roman" w:cs="Times New Roman"/>
            <w:rPrChange w:id="3079" w:author="user" w:date="2020-06-29T14:21:00Z">
              <w:rPr/>
            </w:rPrChange>
          </w:rPr>
          <w:delText>such as</w:delText>
        </w:r>
      </w:del>
      <w:r w:rsidRPr="004F1E35">
        <w:rPr>
          <w:rFonts w:ascii="Times New Roman" w:hAnsi="Times New Roman" w:cs="Times New Roman"/>
          <w:rPrChange w:id="3080" w:author="user" w:date="2020-06-29T14:21:00Z">
            <w:rPr/>
          </w:rPrChange>
        </w:rPr>
        <w:t xml:space="preserve"> approved by, validity and destination hall.</w:t>
      </w:r>
    </w:p>
    <w:p w14:paraId="2D2B6239" w14:textId="761E4B2B" w:rsidR="00E42FD4" w:rsidRPr="004F1E35" w:rsidDel="004936F7" w:rsidRDefault="00693DEC">
      <w:pPr>
        <w:spacing w:line="240" w:lineRule="auto"/>
        <w:jc w:val="both"/>
        <w:rPr>
          <w:del w:id="3081" w:author="user" w:date="2020-06-29T14:47:00Z"/>
          <w:rFonts w:ascii="Times New Roman" w:hAnsi="Times New Roman" w:cs="Times New Roman"/>
          <w:rPrChange w:id="3082" w:author="user" w:date="2020-06-29T14:21:00Z">
            <w:rPr>
              <w:del w:id="3083" w:author="user" w:date="2020-06-29T14:47:00Z"/>
            </w:rPr>
          </w:rPrChange>
        </w:rPr>
        <w:pPrChange w:id="3084" w:author="user" w:date="2020-06-29T14:21:00Z">
          <w:pPr/>
        </w:pPrChange>
      </w:pPr>
      <w:del w:id="3085" w:author="user" w:date="2020-06-29T14:48:00Z">
        <w:r w:rsidRPr="004F1E35" w:rsidDel="004936F7">
          <w:rPr>
            <w:rFonts w:ascii="Times New Roman" w:hAnsi="Times New Roman" w:cs="Times New Roman"/>
            <w:rPrChange w:id="3086" w:author="user" w:date="2020-06-29T14:21:00Z">
              <w:rPr/>
            </w:rPrChange>
          </w:rPr>
          <w:delText xml:space="preserve"> </w:delText>
        </w:r>
        <w:r w:rsidR="00986693" w:rsidRPr="004F1E35" w:rsidDel="004936F7">
          <w:rPr>
            <w:rFonts w:ascii="Times New Roman" w:hAnsi="Times New Roman" w:cs="Times New Roman"/>
            <w:noProof/>
            <w:rPrChange w:id="3087" w:author="user" w:date="2020-06-29T14:21:00Z">
              <w:rPr>
                <w:noProof/>
              </w:rPr>
            </w:rPrChange>
          </w:rPr>
          <w:drawing>
            <wp:inline distT="0" distB="0" distL="0" distR="0" wp14:anchorId="76C9725E" wp14:editId="3097BE34">
              <wp:extent cx="5943600" cy="2222236"/>
              <wp:effectExtent l="19050" t="19050" r="0" b="6985"/>
              <wp:docPr id="150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6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222223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7463E85D" w14:textId="42E1DDD4" w:rsidR="00E42FD4" w:rsidRPr="004F1E35" w:rsidDel="004936F7" w:rsidRDefault="00E42FD4">
      <w:pPr>
        <w:spacing w:line="240" w:lineRule="auto"/>
        <w:jc w:val="both"/>
        <w:rPr>
          <w:del w:id="3088" w:author="user" w:date="2020-06-29T14:48:00Z"/>
          <w:rFonts w:ascii="Times New Roman" w:hAnsi="Times New Roman" w:cs="Times New Roman"/>
          <w:rPrChange w:id="3089" w:author="user" w:date="2020-06-29T14:21:00Z">
            <w:rPr>
              <w:del w:id="3090" w:author="user" w:date="2020-06-29T14:48:00Z"/>
            </w:rPr>
          </w:rPrChange>
        </w:rPr>
        <w:pPrChange w:id="3091" w:author="user" w:date="2020-06-29T14:21:00Z">
          <w:pPr/>
        </w:pPrChange>
      </w:pPr>
    </w:p>
    <w:p w14:paraId="37D638D0" w14:textId="4FF6D0B8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3092" w:author="user" w:date="2020-06-29T14:21:00Z">
            <w:rPr/>
          </w:rPrChange>
        </w:rPr>
        <w:pPrChange w:id="3093" w:author="user" w:date="2020-06-29T14:21:00Z">
          <w:pPr>
            <w:pStyle w:val="Heading3"/>
          </w:pPr>
        </w:pPrChange>
      </w:pPr>
      <w:bookmarkStart w:id="3094" w:name="_Toc44335621"/>
      <w:r w:rsidRPr="004F1E35">
        <w:rPr>
          <w:rFonts w:ascii="Times New Roman" w:hAnsi="Times New Roman" w:cs="Times New Roman"/>
          <w:rPrChange w:id="3095" w:author="user" w:date="2020-06-29T14:21:00Z">
            <w:rPr/>
          </w:rPrChange>
        </w:rPr>
        <w:t xml:space="preserve">Hall Pass Requests </w:t>
      </w:r>
      <w:r w:rsidRPr="004F1E35">
        <w:rPr>
          <w:rFonts w:ascii="Times New Roman" w:hAnsi="Times New Roman" w:cs="Times New Roman"/>
          <w:bCs/>
          <w:rPrChange w:id="3096" w:author="user" w:date="2020-06-29T14:21:00Z">
            <w:rPr>
              <w:bCs/>
            </w:rPr>
          </w:rPrChange>
        </w:rPr>
        <w:t>tab</w:t>
      </w:r>
      <w:r w:rsidR="00A461D1" w:rsidRPr="004F1E35">
        <w:rPr>
          <w:rFonts w:ascii="Times New Roman" w:hAnsi="Times New Roman" w:cs="Times New Roman"/>
          <w:bCs/>
          <w:rPrChange w:id="3097" w:author="user" w:date="2020-06-29T14:21:00Z">
            <w:rPr>
              <w:bCs/>
            </w:rPr>
          </w:rPrChange>
        </w:rPr>
        <w:t>:</w:t>
      </w:r>
      <w:bookmarkEnd w:id="3094"/>
    </w:p>
    <w:p w14:paraId="304E5550" w14:textId="5F7BA146" w:rsidR="00E42FD4" w:rsidRPr="004F1E35" w:rsidRDefault="00E42FD4">
      <w:pPr>
        <w:spacing w:line="240" w:lineRule="auto"/>
        <w:jc w:val="both"/>
        <w:rPr>
          <w:ins w:id="3098" w:author="sumathi r" w:date="2020-06-24T13:25:00Z"/>
          <w:rFonts w:ascii="Times New Roman" w:hAnsi="Times New Roman" w:cs="Times New Roman"/>
          <w:rPrChange w:id="3099" w:author="user" w:date="2020-06-29T14:21:00Z">
            <w:rPr>
              <w:ins w:id="3100" w:author="sumathi r" w:date="2020-06-24T13:25:00Z"/>
            </w:rPr>
          </w:rPrChange>
        </w:rPr>
        <w:pPrChange w:id="3101" w:author="user" w:date="2020-06-29T14:21:00Z">
          <w:pPr>
            <w:spacing w:line="240" w:lineRule="auto"/>
          </w:pPr>
        </w:pPrChange>
      </w:pPr>
      <w:r w:rsidRPr="004F1E35">
        <w:rPr>
          <w:rFonts w:ascii="Times New Roman" w:hAnsi="Times New Roman" w:cs="Times New Roman"/>
          <w:rPrChange w:id="3102" w:author="user" w:date="2020-06-29T14:21:00Z">
            <w:rPr/>
          </w:rPrChange>
        </w:rPr>
        <w:t>In this</w:t>
      </w:r>
      <w:r w:rsidRPr="004F1E35">
        <w:rPr>
          <w:rFonts w:ascii="Times New Roman" w:hAnsi="Times New Roman" w:cs="Times New Roman"/>
          <w:b/>
          <w:rPrChange w:id="3103" w:author="user" w:date="2020-06-29T14:21:00Z">
            <w:rPr>
              <w:b/>
            </w:rPr>
          </w:rPrChange>
        </w:rPr>
        <w:t xml:space="preserve"> </w:t>
      </w:r>
      <w:r w:rsidRPr="004F1E35">
        <w:rPr>
          <w:rFonts w:ascii="Times New Roman" w:hAnsi="Times New Roman" w:cs="Times New Roman"/>
          <w:bCs/>
          <w:rPrChange w:id="3104" w:author="user" w:date="2020-06-29T14:21:00Z">
            <w:rPr>
              <w:bCs/>
            </w:rPr>
          </w:rPrChange>
        </w:rPr>
        <w:t>tab, you can</w:t>
      </w:r>
      <w:r w:rsidRPr="004F1E35">
        <w:rPr>
          <w:rFonts w:ascii="Times New Roman" w:hAnsi="Times New Roman" w:cs="Times New Roman"/>
          <w:rPrChange w:id="3105" w:author="user" w:date="2020-06-29T14:21:00Z">
            <w:rPr/>
          </w:rPrChange>
        </w:rPr>
        <w:t xml:space="preserve"> view all the hall pass requests along with their information </w:t>
      </w:r>
      <w:del w:id="3106" w:author="user" w:date="2020-02-27T06:35:00Z">
        <w:r w:rsidRPr="004F1E35" w:rsidDel="00B232B0">
          <w:rPr>
            <w:rFonts w:ascii="Times New Roman" w:hAnsi="Times New Roman" w:cs="Times New Roman"/>
            <w:rPrChange w:id="3107" w:author="user" w:date="2020-06-29T14:21:00Z">
              <w:rPr/>
            </w:rPrChange>
          </w:rPr>
          <w:delText>such as</w:delText>
        </w:r>
      </w:del>
      <w:ins w:id="3108" w:author="user" w:date="2020-02-27T06:35:00Z">
        <w:r w:rsidR="00B232B0" w:rsidRPr="004F1E35">
          <w:rPr>
            <w:rFonts w:ascii="Times New Roman" w:hAnsi="Times New Roman" w:cs="Times New Roman"/>
            <w:rPrChange w:id="3109" w:author="user" w:date="2020-06-29T14:21:00Z">
              <w:rPr/>
            </w:rPrChange>
          </w:rPr>
          <w:t>including</w:t>
        </w:r>
      </w:ins>
      <w:r w:rsidRPr="004F1E35">
        <w:rPr>
          <w:rFonts w:ascii="Times New Roman" w:hAnsi="Times New Roman" w:cs="Times New Roman"/>
          <w:rPrChange w:id="3110" w:author="user" w:date="2020-06-29T14:21:00Z">
            <w:rPr/>
          </w:rPrChange>
        </w:rPr>
        <w:t xml:space="preserve"> description, destination, valid from, expires on</w:t>
      </w:r>
      <w:del w:id="3111" w:author="user" w:date="2020-02-27T06:35:00Z">
        <w:r w:rsidRPr="004F1E35" w:rsidDel="00B232B0">
          <w:rPr>
            <w:rFonts w:ascii="Times New Roman" w:hAnsi="Times New Roman" w:cs="Times New Roman"/>
            <w:rPrChange w:id="3112" w:author="user" w:date="2020-06-29T14:21:00Z">
              <w:rPr/>
            </w:rPrChange>
          </w:rPr>
          <w:delText xml:space="preserve"> etc</w:delText>
        </w:r>
      </w:del>
      <w:r w:rsidRPr="004F1E35">
        <w:rPr>
          <w:rFonts w:ascii="Times New Roman" w:hAnsi="Times New Roman" w:cs="Times New Roman"/>
          <w:rPrChange w:id="3113" w:author="user" w:date="2020-06-29T14:21:00Z">
            <w:rPr/>
          </w:rPrChange>
        </w:rPr>
        <w:t>. You can approve or reject a hall pass.</w:t>
      </w:r>
    </w:p>
    <w:p w14:paraId="24E6F22B" w14:textId="494F6662" w:rsidR="0089743E" w:rsidRPr="004F1E35" w:rsidRDefault="0089743E">
      <w:pPr>
        <w:spacing w:line="240" w:lineRule="auto"/>
        <w:jc w:val="both"/>
        <w:rPr>
          <w:rFonts w:ascii="Times New Roman" w:hAnsi="Times New Roman" w:cs="Times New Roman"/>
          <w:rPrChange w:id="3114" w:author="user" w:date="2020-06-29T14:21:00Z">
            <w:rPr/>
          </w:rPrChange>
        </w:rPr>
        <w:pPrChange w:id="3115" w:author="user" w:date="2020-06-29T14:21:00Z">
          <w:pPr/>
        </w:pPrChange>
      </w:pPr>
      <w:ins w:id="3116" w:author="sumathi r" w:date="2020-06-24T13:25:00Z">
        <w:r w:rsidRPr="004F1E35">
          <w:rPr>
            <w:rFonts w:ascii="Times New Roman" w:hAnsi="Times New Roman" w:cs="Times New Roman"/>
            <w:noProof/>
            <w:rPrChange w:id="3117" w:author="user" w:date="2020-06-29T14:21:00Z">
              <w:rPr>
                <w:noProof/>
              </w:rPr>
            </w:rPrChange>
          </w:rPr>
          <w:drawing>
            <wp:inline distT="0" distB="0" distL="0" distR="0" wp14:anchorId="0617A53B" wp14:editId="19C034D9">
              <wp:extent cx="5943600" cy="5300345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30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2B980F" w14:textId="71BC855E" w:rsidR="00E42FD4" w:rsidRPr="004F1E35" w:rsidRDefault="0056159F">
      <w:pPr>
        <w:spacing w:line="240" w:lineRule="auto"/>
        <w:jc w:val="both"/>
        <w:rPr>
          <w:rFonts w:ascii="Times New Roman" w:hAnsi="Times New Roman" w:cs="Times New Roman"/>
          <w:rPrChange w:id="3118" w:author="user" w:date="2020-06-29T14:21:00Z">
            <w:rPr/>
          </w:rPrChange>
        </w:rPr>
        <w:pPrChange w:id="3119" w:author="user" w:date="2020-06-29T14:21:00Z">
          <w:pPr/>
        </w:pPrChange>
      </w:pPr>
      <w:del w:id="3120" w:author="sumathi r" w:date="2020-06-24T13:22:00Z">
        <w:r w:rsidRPr="004F1E35" w:rsidDel="003B303A">
          <w:rPr>
            <w:rFonts w:ascii="Times New Roman" w:hAnsi="Times New Roman" w:cs="Times New Roman"/>
            <w:noProof/>
            <w:rPrChange w:id="3121" w:author="user" w:date="2020-06-29T14:21:00Z">
              <w:rPr>
                <w:noProof/>
              </w:rPr>
            </w:rPrChange>
          </w:rPr>
          <w:drawing>
            <wp:inline distT="0" distB="0" distL="0" distR="0" wp14:anchorId="00903C3A" wp14:editId="5065897A">
              <wp:extent cx="5943600" cy="2353326"/>
              <wp:effectExtent l="19050" t="19050" r="0" b="8890"/>
              <wp:docPr id="151" name="Pictur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/>
                      <pic:cNvPicPr>
                        <a:picLocks noChangeAspect="1" noChangeArrowheads="1"/>
                      </pic:cNvPicPr>
                    </pic:nvPicPr>
                    <pic:blipFill>
                      <a:blip r:embed="rId6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235332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B75418E" w14:textId="77777777" w:rsidR="00E42FD4" w:rsidRPr="004F1E35" w:rsidRDefault="00E42FD4">
      <w:pPr>
        <w:pStyle w:val="Heading4"/>
        <w:spacing w:line="240" w:lineRule="auto"/>
        <w:jc w:val="both"/>
        <w:rPr>
          <w:rFonts w:ascii="Times New Roman" w:hAnsi="Times New Roman" w:cs="Times New Roman"/>
          <w:rPrChange w:id="3122" w:author="user" w:date="2020-06-29T14:21:00Z">
            <w:rPr/>
          </w:rPrChange>
        </w:rPr>
        <w:pPrChange w:id="3123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3124" w:author="user" w:date="2020-06-29T14:21:00Z">
            <w:rPr/>
          </w:rPrChange>
        </w:rPr>
        <w:t xml:space="preserve">To approve or reject a hall pass: </w:t>
      </w:r>
    </w:p>
    <w:p w14:paraId="6C60B0B6" w14:textId="77777777" w:rsidR="00E42FD4" w:rsidRPr="004F1E35" w:rsidRDefault="00E42FD4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3125" w:author="user" w:date="2020-06-29T14:21:00Z">
            <w:rPr/>
          </w:rPrChange>
        </w:rPr>
        <w:pPrChange w:id="3126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127" w:author="user" w:date="2020-06-29T14:21:00Z">
            <w:rPr/>
          </w:rPrChange>
        </w:rPr>
        <w:t>Select the hall pass from the list.</w:t>
      </w:r>
    </w:p>
    <w:p w14:paraId="546824EF" w14:textId="161B6744" w:rsidR="00E42FD4" w:rsidRPr="004F1E35" w:rsidRDefault="00E42FD4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3128" w:author="user" w:date="2020-06-29T14:21:00Z">
            <w:rPr/>
          </w:rPrChange>
        </w:rPr>
        <w:pPrChange w:id="3129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130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3131" w:author="user" w:date="2020-06-29T14:21:00Z">
            <w:rPr>
              <w:b/>
              <w:bCs/>
            </w:rPr>
          </w:rPrChange>
        </w:rPr>
        <w:t>Approve</w:t>
      </w:r>
      <w:r w:rsidRPr="004F1E35">
        <w:rPr>
          <w:rFonts w:ascii="Times New Roman" w:hAnsi="Times New Roman" w:cs="Times New Roman"/>
          <w:rPrChange w:id="3132" w:author="user" w:date="2020-06-29T14:21:00Z">
            <w:rPr/>
          </w:rPrChange>
        </w:rPr>
        <w:t xml:space="preserve"> or </w:t>
      </w:r>
      <w:r w:rsidRPr="004F1E35">
        <w:rPr>
          <w:rFonts w:ascii="Times New Roman" w:hAnsi="Times New Roman" w:cs="Times New Roman"/>
          <w:b/>
          <w:bCs/>
          <w:rPrChange w:id="3133" w:author="user" w:date="2020-06-29T14:21:00Z">
            <w:rPr>
              <w:b/>
              <w:bCs/>
            </w:rPr>
          </w:rPrChange>
        </w:rPr>
        <w:t>Reject</w:t>
      </w:r>
      <w:r w:rsidRPr="004F1E35">
        <w:rPr>
          <w:rFonts w:ascii="Times New Roman" w:hAnsi="Times New Roman" w:cs="Times New Roman"/>
          <w:rPrChange w:id="3134" w:author="user" w:date="2020-06-29T14:21:00Z">
            <w:rPr/>
          </w:rPrChange>
        </w:rPr>
        <w:t xml:space="preserve"> buttons to approve or reject the hall pass</w:t>
      </w:r>
      <w:ins w:id="3135" w:author="user" w:date="2020-06-29T14:49:00Z">
        <w:r w:rsidR="004936F7">
          <w:rPr>
            <w:rFonts w:ascii="Times New Roman" w:hAnsi="Times New Roman" w:cs="Times New Roman"/>
          </w:rPr>
          <w:t>, respectively</w:t>
        </w:r>
      </w:ins>
      <w:r w:rsidRPr="004F1E35">
        <w:rPr>
          <w:rFonts w:ascii="Times New Roman" w:hAnsi="Times New Roman" w:cs="Times New Roman"/>
          <w:rPrChange w:id="3136" w:author="user" w:date="2020-06-29T14:21:00Z">
            <w:rPr/>
          </w:rPrChange>
        </w:rPr>
        <w:t>.</w:t>
      </w:r>
    </w:p>
    <w:p w14:paraId="3A5DD78A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137" w:author="user" w:date="2020-06-29T14:21:00Z">
            <w:rPr/>
          </w:rPrChange>
        </w:rPr>
        <w:pPrChange w:id="3138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3139" w:author="user" w:date="2020-06-29T14:21:00Z">
            <w:rPr/>
          </w:rPrChange>
        </w:rPr>
        <w:t xml:space="preserve"> You can also create and approve a hall pass for a </w:t>
      </w:r>
      <w:ins w:id="3140" w:author="user" w:date="2020-02-27T06:36:00Z">
        <w:r w:rsidR="00B232B0" w:rsidRPr="004F1E35">
          <w:rPr>
            <w:rFonts w:ascii="Times New Roman" w:hAnsi="Times New Roman" w:cs="Times New Roman"/>
            <w:rPrChange w:id="3141" w:author="user" w:date="2020-06-29T14:21:00Z">
              <w:rPr/>
            </w:rPrChange>
          </w:rPr>
          <w:t>s</w:t>
        </w:r>
      </w:ins>
      <w:del w:id="3142" w:author="user" w:date="2020-02-27T06:36:00Z">
        <w:r w:rsidRPr="004F1E35" w:rsidDel="00B232B0">
          <w:rPr>
            <w:rFonts w:ascii="Times New Roman" w:hAnsi="Times New Roman" w:cs="Times New Roman"/>
            <w:rPrChange w:id="3143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3144" w:author="user" w:date="2020-06-29T14:21:00Z">
            <w:rPr/>
          </w:rPrChange>
        </w:rPr>
        <w:t>tudent.</w:t>
      </w:r>
    </w:p>
    <w:p w14:paraId="3D22A67E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3145" w:author="user" w:date="2020-06-29T14:21:00Z">
            <w:rPr/>
          </w:rPrChange>
        </w:rPr>
        <w:pPrChange w:id="3146" w:author="user" w:date="2020-06-29T14:21:00Z">
          <w:pPr>
            <w:pStyle w:val="Heading3"/>
          </w:pPr>
        </w:pPrChange>
      </w:pPr>
      <w:bookmarkStart w:id="3147" w:name="_Toc44335622"/>
      <w:r w:rsidRPr="004F1E35">
        <w:rPr>
          <w:rFonts w:ascii="Times New Roman" w:hAnsi="Times New Roman" w:cs="Times New Roman"/>
          <w:rPrChange w:id="3148" w:author="user" w:date="2020-06-29T14:21:00Z">
            <w:rPr/>
          </w:rPrChange>
        </w:rPr>
        <w:lastRenderedPageBreak/>
        <w:t>To creating a New Hall Pass:</w:t>
      </w:r>
      <w:bookmarkEnd w:id="3147"/>
    </w:p>
    <w:p w14:paraId="755A160C" w14:textId="744FE663" w:rsidR="00E42FD4" w:rsidDel="004936F7" w:rsidRDefault="00E42FD4" w:rsidP="004936F7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del w:id="3149" w:author="user" w:date="2020-06-29T14:49:00Z"/>
          <w:rFonts w:ascii="Times New Roman" w:hAnsi="Times New Roman" w:cs="Times New Roman"/>
        </w:rPr>
      </w:pPr>
      <w:r w:rsidRPr="004F1E35">
        <w:rPr>
          <w:rFonts w:ascii="Times New Roman" w:hAnsi="Times New Roman" w:cs="Times New Roman"/>
          <w:rPrChange w:id="3150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3151" w:author="user" w:date="2020-06-29T14:21:00Z">
            <w:rPr/>
          </w:rPrChange>
        </w:rPr>
        <w:t>Create a Hall Pass</w:t>
      </w:r>
      <w:r w:rsidRPr="004F1E35">
        <w:rPr>
          <w:rFonts w:ascii="Times New Roman" w:hAnsi="Times New Roman" w:cs="Times New Roman"/>
          <w:rPrChange w:id="3152" w:author="user" w:date="2020-06-29T14:21:00Z">
            <w:rPr/>
          </w:rPrChange>
        </w:rPr>
        <w:t xml:space="preserve"> button at the top right corner of the Hall Passes screen. </w:t>
      </w:r>
      <w:ins w:id="3153" w:author="user" w:date="2020-02-27T06:36:00Z">
        <w:r w:rsidR="00B232B0" w:rsidRPr="004F1E35">
          <w:rPr>
            <w:rFonts w:ascii="Times New Roman" w:hAnsi="Times New Roman" w:cs="Times New Roman"/>
            <w:rPrChange w:id="3154" w:author="user" w:date="2020-06-29T14:21:00Z">
              <w:rPr/>
            </w:rPrChange>
          </w:rPr>
          <w:t xml:space="preserve">The </w:t>
        </w:r>
      </w:ins>
      <w:r w:rsidRPr="004F1E35">
        <w:rPr>
          <w:rFonts w:ascii="Times New Roman" w:hAnsi="Times New Roman" w:cs="Times New Roman"/>
          <w:rPrChange w:id="3155" w:author="user" w:date="2020-06-29T14:21:00Z">
            <w:rPr/>
          </w:rPrChange>
        </w:rPr>
        <w:t>Create Hall Pass window is displayed.</w:t>
      </w:r>
    </w:p>
    <w:p w14:paraId="38465D93" w14:textId="3AB43FFF" w:rsidR="004936F7" w:rsidRDefault="004936F7" w:rsidP="004936F7">
      <w:pPr>
        <w:spacing w:after="160" w:line="240" w:lineRule="auto"/>
        <w:jc w:val="both"/>
        <w:rPr>
          <w:ins w:id="3156" w:author="user" w:date="2020-06-29T14:49:00Z"/>
          <w:rFonts w:ascii="Times New Roman" w:hAnsi="Times New Roman" w:cs="Times New Roman"/>
        </w:rPr>
      </w:pPr>
    </w:p>
    <w:p w14:paraId="3007E1F2" w14:textId="3973BF41" w:rsidR="004936F7" w:rsidRDefault="004936F7" w:rsidP="004936F7">
      <w:pPr>
        <w:spacing w:after="160" w:line="240" w:lineRule="auto"/>
        <w:jc w:val="both"/>
        <w:rPr>
          <w:ins w:id="3157" w:author="user" w:date="2020-06-29T14:49:00Z"/>
          <w:rFonts w:ascii="Times New Roman" w:hAnsi="Times New Roman" w:cs="Times New Roman"/>
        </w:rPr>
      </w:pPr>
    </w:p>
    <w:p w14:paraId="287CFF40" w14:textId="76D66CB2" w:rsidR="004936F7" w:rsidRPr="004936F7" w:rsidRDefault="00FE264D">
      <w:pPr>
        <w:spacing w:after="160" w:line="240" w:lineRule="auto"/>
        <w:jc w:val="both"/>
        <w:rPr>
          <w:ins w:id="3158" w:author="user" w:date="2020-06-29T14:49:00Z"/>
          <w:rFonts w:ascii="Times New Roman" w:hAnsi="Times New Roman" w:cs="Times New Roman"/>
          <w:rPrChange w:id="3159" w:author="user" w:date="2020-06-29T14:49:00Z">
            <w:rPr>
              <w:ins w:id="3160" w:author="user" w:date="2020-06-29T14:49:00Z"/>
            </w:rPr>
          </w:rPrChange>
        </w:rPr>
        <w:pPrChange w:id="3161" w:author="user" w:date="2020-06-29T14:49:00Z">
          <w:pPr>
            <w:pStyle w:val="ListParagraph"/>
            <w:numPr>
              <w:numId w:val="29"/>
            </w:numPr>
            <w:spacing w:after="160" w:line="240" w:lineRule="auto"/>
            <w:ind w:hanging="360"/>
          </w:pPr>
        </w:pPrChange>
      </w:pPr>
      <w:r>
        <w:rPr>
          <w:rFonts w:ascii="Times New Roman" w:hAnsi="Times New Roman" w:cs="Times New Roman"/>
          <w:noProof/>
          <w:rPrChange w:id="3162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1B8FCD73">
          <v:rect id="Rectangle 50" o:spid="_x0000_s1031" style="position:absolute;left:0;text-align:left;margin-left:393.3pt;margin-top:20.3pt;width:77.25pt;height:19.5pt;z-index:25170227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" filled="f" strokecolor="black [3213]" strokeweight="2.25pt">
            <v:path arrowok="t"/>
            <w10:wrap anchorx="margin"/>
          </v:rect>
        </w:pict>
      </w:r>
      <w:ins w:id="3163" w:author="user" w:date="2020-06-29T14:49:00Z">
        <w:r w:rsidR="004936F7" w:rsidRPr="004F1E35">
          <w:rPr>
            <w:rFonts w:ascii="Times New Roman" w:hAnsi="Times New Roman" w:cs="Times New Roman"/>
            <w:noProof/>
            <w:rPrChange w:id="3164" w:author="user" w:date="2020-06-29T14:21:00Z">
              <w:rPr>
                <w:noProof/>
              </w:rPr>
            </w:rPrChange>
          </w:rPr>
          <w:drawing>
            <wp:inline distT="0" distB="0" distL="0" distR="0" wp14:anchorId="17034EF5" wp14:editId="10CFEAB8">
              <wp:extent cx="5943600" cy="2221865"/>
              <wp:effectExtent l="19050" t="19050" r="0" b="6985"/>
              <wp:docPr id="36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6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2221865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14:paraId="25853109" w14:textId="18032130" w:rsidR="003B303A" w:rsidRPr="004936F7" w:rsidRDefault="003B303A">
      <w:pPr>
        <w:spacing w:after="160" w:line="240" w:lineRule="auto"/>
        <w:jc w:val="both"/>
        <w:rPr>
          <w:ins w:id="3165" w:author="sumathi r" w:date="2020-06-24T13:20:00Z"/>
          <w:rFonts w:ascii="Times New Roman" w:hAnsi="Times New Roman" w:cs="Times New Roman"/>
          <w:rPrChange w:id="3166" w:author="user" w:date="2020-06-29T14:50:00Z">
            <w:rPr>
              <w:ins w:id="3167" w:author="sumathi r" w:date="2020-06-24T13:20:00Z"/>
            </w:rPr>
          </w:rPrChange>
        </w:rPr>
        <w:pPrChange w:id="3168" w:author="user" w:date="2020-06-29T14:50:00Z">
          <w:pPr>
            <w:pStyle w:val="ListParagraph"/>
            <w:numPr>
              <w:numId w:val="29"/>
            </w:numPr>
            <w:spacing w:after="160" w:line="240" w:lineRule="auto"/>
            <w:ind w:hanging="360"/>
          </w:pPr>
        </w:pPrChange>
      </w:pPr>
    </w:p>
    <w:p w14:paraId="71DDBFF1" w14:textId="48EE3E3C" w:rsidR="003B303A" w:rsidRPr="004F1E35" w:rsidDel="00B91D6A" w:rsidRDefault="003B303A">
      <w:pPr>
        <w:pStyle w:val="ListParagraph"/>
        <w:spacing w:after="160" w:line="240" w:lineRule="auto"/>
        <w:jc w:val="both"/>
        <w:rPr>
          <w:del w:id="3169" w:author="sumathi r" w:date="2020-06-24T13:26:00Z"/>
          <w:rFonts w:ascii="Times New Roman" w:hAnsi="Times New Roman" w:cs="Times New Roman"/>
          <w:rPrChange w:id="3170" w:author="user" w:date="2020-06-29T14:21:00Z">
            <w:rPr>
              <w:del w:id="3171" w:author="sumathi r" w:date="2020-06-24T13:26:00Z"/>
            </w:rPr>
          </w:rPrChange>
        </w:rPr>
        <w:pPrChange w:id="3172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ins w:id="3173" w:author="sumathi r" w:date="2020-06-24T13:20:00Z">
        <w:del w:id="3174" w:author="user" w:date="2020-06-29T14:49:00Z">
          <w:r w:rsidRPr="004F1E35" w:rsidDel="004936F7">
            <w:rPr>
              <w:rFonts w:ascii="Times New Roman" w:hAnsi="Times New Roman" w:cs="Times New Roman"/>
              <w:noProof/>
              <w:rPrChange w:id="3175" w:author="user" w:date="2020-06-29T14:21:00Z">
                <w:rPr>
                  <w:noProof/>
                </w:rPr>
              </w:rPrChange>
            </w:rPr>
            <w:drawing>
              <wp:inline distT="0" distB="0" distL="0" distR="0" wp14:anchorId="6E2A89B5" wp14:editId="705E7F8B">
                <wp:extent cx="5943600" cy="2221865"/>
                <wp:effectExtent l="19050" t="19050" r="0" b="6985"/>
                <wp:docPr id="2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22218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del>
      </w:ins>
    </w:p>
    <w:p w14:paraId="1C0CC83E" w14:textId="77777777" w:rsidR="00E42FD4" w:rsidRPr="004F1E35" w:rsidRDefault="00E42FD4">
      <w:pPr>
        <w:pStyle w:val="ListParagraph"/>
        <w:spacing w:after="160" w:line="240" w:lineRule="auto"/>
        <w:jc w:val="both"/>
        <w:rPr>
          <w:rFonts w:ascii="Times New Roman" w:hAnsi="Times New Roman" w:cs="Times New Roman"/>
          <w:rPrChange w:id="3176" w:author="user" w:date="2020-06-29T14:21:00Z">
            <w:rPr/>
          </w:rPrChange>
        </w:rPr>
        <w:pPrChange w:id="3177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178" w:author="user" w:date="2020-06-29T14:21:00Z">
            <w:rPr>
              <w:noProof/>
            </w:rPr>
          </w:rPrChange>
        </w:rPr>
        <w:drawing>
          <wp:inline distT="0" distB="0" distL="0" distR="0" wp14:anchorId="516C8F78" wp14:editId="4E3929F8">
            <wp:extent cx="4105275" cy="5542121"/>
            <wp:effectExtent l="19050" t="1905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1934" t="2263" r="1354" b="2263"/>
                    <a:stretch/>
                  </pic:blipFill>
                  <pic:spPr bwMode="auto">
                    <a:xfrm>
                      <a:off x="0" y="0"/>
                      <a:ext cx="4108019" cy="554582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55BAF" w14:textId="77777777" w:rsidR="004936F7" w:rsidRDefault="004936F7">
      <w:pPr>
        <w:pStyle w:val="ListParagraph"/>
        <w:spacing w:after="160" w:line="240" w:lineRule="auto"/>
        <w:jc w:val="both"/>
        <w:rPr>
          <w:ins w:id="3179" w:author="user" w:date="2020-06-29T14:50:00Z"/>
          <w:rFonts w:ascii="Times New Roman" w:hAnsi="Times New Roman" w:cs="Times New Roman"/>
        </w:rPr>
        <w:pPrChange w:id="3180" w:author="user" w:date="2020-06-29T14:50:00Z">
          <w:pPr>
            <w:pStyle w:val="ListParagraph"/>
            <w:numPr>
              <w:numId w:val="29"/>
            </w:numPr>
            <w:spacing w:after="160" w:line="240" w:lineRule="auto"/>
            <w:ind w:hanging="360"/>
            <w:jc w:val="both"/>
          </w:pPr>
        </w:pPrChange>
      </w:pPr>
    </w:p>
    <w:p w14:paraId="316AABFF" w14:textId="020BEC50" w:rsidR="00E42FD4" w:rsidRPr="004F1E35" w:rsidRDefault="00E42FD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181" w:author="user" w:date="2020-06-29T14:21:00Z">
            <w:rPr/>
          </w:rPrChange>
        </w:rPr>
        <w:pPrChange w:id="3182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183" w:author="user" w:date="2020-06-29T14:21:00Z">
            <w:rPr/>
          </w:rPrChange>
        </w:rPr>
        <w:lastRenderedPageBreak/>
        <w:t xml:space="preserve">Select the </w:t>
      </w:r>
      <w:ins w:id="3184" w:author="user" w:date="2020-02-27T06:36:00Z">
        <w:r w:rsidR="00B232B0" w:rsidRPr="004F1E35">
          <w:rPr>
            <w:rFonts w:ascii="Times New Roman" w:hAnsi="Times New Roman" w:cs="Times New Roman"/>
            <w:rPrChange w:id="3185" w:author="user" w:date="2020-06-29T14:21:00Z">
              <w:rPr/>
            </w:rPrChange>
          </w:rPr>
          <w:t>s</w:t>
        </w:r>
      </w:ins>
      <w:del w:id="3186" w:author="user" w:date="2020-02-27T06:36:00Z">
        <w:r w:rsidRPr="004F1E35" w:rsidDel="00B232B0">
          <w:rPr>
            <w:rFonts w:ascii="Times New Roman" w:hAnsi="Times New Roman" w:cs="Times New Roman"/>
            <w:rPrChange w:id="3187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3188" w:author="user" w:date="2020-06-29T14:21:00Z">
            <w:rPr/>
          </w:rPrChange>
        </w:rPr>
        <w:t xml:space="preserve">tudent </w:t>
      </w:r>
      <w:ins w:id="3189" w:author="user" w:date="2020-02-27T06:36:00Z">
        <w:r w:rsidR="00B232B0" w:rsidRPr="004F1E35">
          <w:rPr>
            <w:rFonts w:ascii="Times New Roman" w:hAnsi="Times New Roman" w:cs="Times New Roman"/>
            <w:rPrChange w:id="3190" w:author="user" w:date="2020-06-29T14:21:00Z">
              <w:rPr/>
            </w:rPrChange>
          </w:rPr>
          <w:t>after</w:t>
        </w:r>
      </w:ins>
      <w:del w:id="3191" w:author="user" w:date="2020-02-27T06:36:00Z">
        <w:r w:rsidRPr="004F1E35" w:rsidDel="00B232B0">
          <w:rPr>
            <w:rFonts w:ascii="Times New Roman" w:hAnsi="Times New Roman" w:cs="Times New Roman"/>
            <w:rPrChange w:id="3192" w:author="user" w:date="2020-06-29T14:21:00Z">
              <w:rPr/>
            </w:rPrChange>
          </w:rPr>
          <w:delText>by</w:delText>
        </w:r>
      </w:del>
      <w:r w:rsidRPr="004F1E35">
        <w:rPr>
          <w:rFonts w:ascii="Times New Roman" w:hAnsi="Times New Roman" w:cs="Times New Roman"/>
          <w:rPrChange w:id="3193" w:author="user" w:date="2020-06-29T14:21:00Z">
            <w:rPr/>
          </w:rPrChange>
        </w:rPr>
        <w:t xml:space="preserve"> searching for the student</w:t>
      </w:r>
      <w:ins w:id="3194" w:author="user" w:date="2020-02-27T06:36:00Z">
        <w:r w:rsidR="00B232B0" w:rsidRPr="004F1E35">
          <w:rPr>
            <w:rFonts w:ascii="Times New Roman" w:hAnsi="Times New Roman" w:cs="Times New Roman"/>
            <w:rPrChange w:id="3195" w:author="user" w:date="2020-06-29T14:21:00Z">
              <w:rPr/>
            </w:rPrChange>
          </w:rPr>
          <w:t xml:space="preserve"> with their name</w:t>
        </w:r>
      </w:ins>
      <w:r w:rsidRPr="004F1E35">
        <w:rPr>
          <w:rFonts w:ascii="Times New Roman" w:hAnsi="Times New Roman" w:cs="Times New Roman"/>
          <w:rPrChange w:id="3196" w:author="user" w:date="2020-06-29T14:21:00Z">
            <w:rPr/>
          </w:rPrChange>
        </w:rPr>
        <w:t>.</w:t>
      </w:r>
    </w:p>
    <w:p w14:paraId="64551553" w14:textId="77777777" w:rsidR="00E42FD4" w:rsidRPr="004F1E35" w:rsidRDefault="00E42FD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197" w:author="user" w:date="2020-06-29T14:21:00Z">
            <w:rPr/>
          </w:rPrChange>
        </w:rPr>
        <w:pPrChange w:id="3198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199" w:author="user" w:date="2020-06-29T14:21:00Z">
            <w:rPr/>
          </w:rPrChange>
        </w:rPr>
        <w:t xml:space="preserve">Specify the reason and description in the respective text boxes. </w:t>
      </w:r>
    </w:p>
    <w:p w14:paraId="2F1FFA21" w14:textId="77777777" w:rsidR="00E42FD4" w:rsidRPr="004F1E35" w:rsidRDefault="00E42FD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200" w:author="user" w:date="2020-06-29T14:21:00Z">
            <w:rPr/>
          </w:rPrChange>
        </w:rPr>
        <w:pPrChange w:id="3201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202" w:author="user" w:date="2020-06-29T14:21:00Z">
            <w:rPr/>
          </w:rPrChange>
        </w:rPr>
        <w:t>Specify the destination where the hall pass is to be used.</w:t>
      </w:r>
    </w:p>
    <w:p w14:paraId="78CB89D1" w14:textId="77777777" w:rsidR="00E42FD4" w:rsidRPr="004F1E35" w:rsidRDefault="00E42FD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203" w:author="user" w:date="2020-06-29T14:21:00Z">
            <w:rPr/>
          </w:rPrChange>
        </w:rPr>
        <w:pPrChange w:id="3204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205" w:author="user" w:date="2020-06-29T14:21:00Z">
            <w:rPr/>
          </w:rPrChange>
        </w:rPr>
        <w:t xml:space="preserve">Mention the start date and end date of the hall pass in the </w:t>
      </w:r>
      <w:r w:rsidRPr="004F1E35">
        <w:rPr>
          <w:rFonts w:ascii="Times New Roman" w:hAnsi="Times New Roman" w:cs="Times New Roman"/>
          <w:b/>
          <w:bCs/>
          <w:rPrChange w:id="3206" w:author="user" w:date="2020-06-29T14:21:00Z">
            <w:rPr>
              <w:b/>
              <w:bCs/>
            </w:rPr>
          </w:rPrChange>
        </w:rPr>
        <w:t>Duration Start</w:t>
      </w:r>
      <w:r w:rsidRPr="004F1E35">
        <w:rPr>
          <w:rFonts w:ascii="Times New Roman" w:hAnsi="Times New Roman" w:cs="Times New Roman"/>
          <w:rPrChange w:id="3207" w:author="user" w:date="2020-06-29T14:21:00Z">
            <w:rPr/>
          </w:rPrChange>
        </w:rPr>
        <w:t xml:space="preserve"> and </w:t>
      </w:r>
      <w:r w:rsidRPr="004F1E35">
        <w:rPr>
          <w:rFonts w:ascii="Times New Roman" w:hAnsi="Times New Roman" w:cs="Times New Roman"/>
          <w:b/>
          <w:bCs/>
          <w:rPrChange w:id="3208" w:author="user" w:date="2020-06-29T14:21:00Z">
            <w:rPr>
              <w:b/>
              <w:bCs/>
            </w:rPr>
          </w:rPrChange>
        </w:rPr>
        <w:t>Duration End</w:t>
      </w:r>
      <w:r w:rsidRPr="004F1E35">
        <w:rPr>
          <w:rFonts w:ascii="Times New Roman" w:hAnsi="Times New Roman" w:cs="Times New Roman"/>
          <w:rPrChange w:id="3209" w:author="user" w:date="2020-06-29T14:21:00Z">
            <w:rPr/>
          </w:rPrChange>
        </w:rPr>
        <w:t xml:space="preserve"> fields.</w:t>
      </w:r>
    </w:p>
    <w:p w14:paraId="33732238" w14:textId="77777777" w:rsidR="00E42FD4" w:rsidRPr="004F1E35" w:rsidDel="004936F7" w:rsidRDefault="00B232B0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del w:id="3210" w:author="user" w:date="2020-06-29T14:50:00Z"/>
          <w:rFonts w:ascii="Times New Roman" w:hAnsi="Times New Roman" w:cs="Times New Roman"/>
          <w:rPrChange w:id="3211" w:author="user" w:date="2020-06-29T14:21:00Z">
            <w:rPr>
              <w:del w:id="3212" w:author="user" w:date="2020-06-29T14:50:00Z"/>
            </w:rPr>
          </w:rPrChange>
        </w:rPr>
        <w:pPrChange w:id="3213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ins w:id="3214" w:author="user" w:date="2020-02-27T06:37:00Z">
        <w:r w:rsidRPr="004F1E35">
          <w:rPr>
            <w:rFonts w:ascii="Times New Roman" w:hAnsi="Times New Roman" w:cs="Times New Roman"/>
            <w:rPrChange w:id="3215" w:author="user" w:date="2020-06-29T14:21:00Z">
              <w:rPr/>
            </w:rPrChange>
          </w:rPr>
          <w:t>C</w:t>
        </w:r>
      </w:ins>
      <w:del w:id="3216" w:author="user" w:date="2020-02-27T06:37:00Z">
        <w:r w:rsidR="00E42FD4" w:rsidRPr="004F1E35" w:rsidDel="00B232B0">
          <w:rPr>
            <w:rFonts w:ascii="Times New Roman" w:hAnsi="Times New Roman" w:cs="Times New Roman"/>
            <w:rPrChange w:id="3217" w:author="user" w:date="2020-06-29T14:21:00Z">
              <w:rPr/>
            </w:rPrChange>
          </w:rPr>
          <w:delText>c</w:delText>
        </w:r>
      </w:del>
      <w:r w:rsidR="00E42FD4" w:rsidRPr="004F1E35">
        <w:rPr>
          <w:rFonts w:ascii="Times New Roman" w:hAnsi="Times New Roman" w:cs="Times New Roman"/>
          <w:rPrChange w:id="3218" w:author="user" w:date="2020-06-29T14:21:00Z">
            <w:rPr/>
          </w:rPrChange>
        </w:rPr>
        <w:t xml:space="preserve">lick the </w:t>
      </w:r>
      <w:r w:rsidR="00E42FD4" w:rsidRPr="004F1E35">
        <w:rPr>
          <w:rFonts w:ascii="Times New Roman" w:hAnsi="Times New Roman" w:cs="Times New Roman"/>
          <w:b/>
          <w:bCs/>
          <w:rPrChange w:id="3219" w:author="user" w:date="2020-06-29T14:21:00Z">
            <w:rPr>
              <w:b/>
              <w:bCs/>
            </w:rPr>
          </w:rPrChange>
        </w:rPr>
        <w:t>Assign</w:t>
      </w:r>
      <w:r w:rsidR="00E42FD4" w:rsidRPr="004F1E35">
        <w:rPr>
          <w:rFonts w:ascii="Times New Roman" w:hAnsi="Times New Roman" w:cs="Times New Roman"/>
          <w:rPrChange w:id="3220" w:author="user" w:date="2020-06-29T14:21:00Z">
            <w:rPr/>
          </w:rPrChange>
        </w:rPr>
        <w:t xml:space="preserve"> button to publish a hall pass for the </w:t>
      </w:r>
      <w:ins w:id="3221" w:author="user" w:date="2020-02-27T06:37:00Z">
        <w:r w:rsidRPr="004F1E35">
          <w:rPr>
            <w:rFonts w:ascii="Times New Roman" w:hAnsi="Times New Roman" w:cs="Times New Roman"/>
            <w:rPrChange w:id="3222" w:author="user" w:date="2020-06-29T14:21:00Z">
              <w:rPr/>
            </w:rPrChange>
          </w:rPr>
          <w:t>s</w:t>
        </w:r>
      </w:ins>
      <w:del w:id="3223" w:author="user" w:date="2020-02-27T06:37:00Z">
        <w:r w:rsidR="00E42FD4" w:rsidRPr="004F1E35" w:rsidDel="00B232B0">
          <w:rPr>
            <w:rFonts w:ascii="Times New Roman" w:hAnsi="Times New Roman" w:cs="Times New Roman"/>
            <w:rPrChange w:id="3224" w:author="user" w:date="2020-06-29T14:21:00Z">
              <w:rPr/>
            </w:rPrChange>
          </w:rPr>
          <w:delText>S</w:delText>
        </w:r>
      </w:del>
      <w:r w:rsidR="00E42FD4" w:rsidRPr="004F1E35">
        <w:rPr>
          <w:rFonts w:ascii="Times New Roman" w:hAnsi="Times New Roman" w:cs="Times New Roman"/>
          <w:rPrChange w:id="3225" w:author="user" w:date="2020-06-29T14:21:00Z">
            <w:rPr/>
          </w:rPrChange>
        </w:rPr>
        <w:t>tudent.</w:t>
      </w:r>
    </w:p>
    <w:p w14:paraId="62F48B98" w14:textId="77777777" w:rsidR="00E42FD4" w:rsidRPr="004936F7" w:rsidRDefault="00E42FD4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226" w:author="user" w:date="2020-06-29T14:50:00Z">
            <w:rPr/>
          </w:rPrChange>
        </w:rPr>
        <w:pPrChange w:id="3227" w:author="user" w:date="2020-06-29T14:21:00Z">
          <w:pPr/>
        </w:pPrChange>
      </w:pPr>
    </w:p>
    <w:p w14:paraId="5A9C2A79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3228" w:author="user" w:date="2020-06-29T14:21:00Z">
            <w:rPr/>
          </w:rPrChange>
        </w:rPr>
        <w:pPrChange w:id="3229" w:author="user" w:date="2020-06-29T14:21:00Z">
          <w:pPr>
            <w:pStyle w:val="Heading2"/>
          </w:pPr>
        </w:pPrChange>
      </w:pPr>
      <w:bookmarkStart w:id="3230" w:name="_Toc44335623"/>
      <w:r w:rsidRPr="004F1E35">
        <w:rPr>
          <w:rFonts w:ascii="Times New Roman" w:hAnsi="Times New Roman" w:cs="Times New Roman"/>
          <w:rPrChange w:id="3231" w:author="user" w:date="2020-06-29T14:21:00Z">
            <w:rPr/>
          </w:rPrChange>
        </w:rPr>
        <w:t>Rewards:</w:t>
      </w:r>
      <w:bookmarkEnd w:id="3230"/>
    </w:p>
    <w:p w14:paraId="34163F25" w14:textId="2ED22541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232" w:author="user" w:date="2020-06-29T14:21:00Z">
            <w:rPr/>
          </w:rPrChange>
        </w:rPr>
        <w:pPrChange w:id="3233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3234" w:author="user" w:date="2020-06-29T14:21:00Z">
            <w:rPr/>
          </w:rPrChange>
        </w:rPr>
        <w:t xml:space="preserve">There are three tabs </w:t>
      </w:r>
      <w:ins w:id="3235" w:author="user" w:date="2020-02-27T06:37:00Z">
        <w:r w:rsidR="00B232B0" w:rsidRPr="004F1E35">
          <w:rPr>
            <w:rFonts w:ascii="Times New Roman" w:hAnsi="Times New Roman" w:cs="Times New Roman"/>
            <w:rPrChange w:id="3236" w:author="user" w:date="2020-06-29T14:21:00Z">
              <w:rPr/>
            </w:rPrChange>
          </w:rPr>
          <w:t xml:space="preserve">provided </w:t>
        </w:r>
      </w:ins>
      <w:r w:rsidRPr="004F1E35">
        <w:rPr>
          <w:rFonts w:ascii="Times New Roman" w:hAnsi="Times New Roman" w:cs="Times New Roman"/>
          <w:rPrChange w:id="3237" w:author="user" w:date="2020-06-29T14:21:00Z">
            <w:rPr/>
          </w:rPrChange>
        </w:rPr>
        <w:t>in the Rewards screen</w:t>
      </w:r>
      <w:ins w:id="3238" w:author="user" w:date="2020-06-29T14:51:00Z">
        <w:r w:rsidR="004936F7">
          <w:rPr>
            <w:rFonts w:ascii="Times New Roman" w:hAnsi="Times New Roman" w:cs="Times New Roman"/>
          </w:rPr>
          <w:t>-</w:t>
        </w:r>
      </w:ins>
      <w:del w:id="3239" w:author="user" w:date="2020-06-29T14:51:00Z">
        <w:r w:rsidRPr="004F1E35" w:rsidDel="004936F7">
          <w:rPr>
            <w:rFonts w:ascii="Times New Roman" w:hAnsi="Times New Roman" w:cs="Times New Roman"/>
            <w:rPrChange w:id="3240" w:author="user" w:date="2020-06-29T14:21:00Z">
              <w:rPr/>
            </w:rPrChange>
          </w:rPr>
          <w:delText>;</w:delText>
        </w:r>
      </w:del>
      <w:r w:rsidRPr="004F1E35">
        <w:rPr>
          <w:rFonts w:ascii="Times New Roman" w:hAnsi="Times New Roman" w:cs="Times New Roman"/>
          <w:rPrChange w:id="3241" w:author="user" w:date="2020-06-29T14:21:00Z">
            <w:rPr/>
          </w:rPrChange>
        </w:rPr>
        <w:t xml:space="preserve"> Available Rewards, Assign Points and Assign Rewards for Action.</w:t>
      </w:r>
    </w:p>
    <w:p w14:paraId="54814A74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3242" w:author="user" w:date="2020-06-29T14:21:00Z">
            <w:rPr/>
          </w:rPrChange>
        </w:rPr>
        <w:pPrChange w:id="3243" w:author="user" w:date="2020-06-29T14:21:00Z">
          <w:pPr>
            <w:pStyle w:val="Heading3"/>
          </w:pPr>
        </w:pPrChange>
      </w:pPr>
      <w:bookmarkStart w:id="3244" w:name="_Toc44335624"/>
      <w:r w:rsidRPr="004F1E35">
        <w:rPr>
          <w:rFonts w:ascii="Times New Roman" w:hAnsi="Times New Roman" w:cs="Times New Roman"/>
          <w:rPrChange w:id="3245" w:author="user" w:date="2020-06-29T14:21:00Z">
            <w:rPr/>
          </w:rPrChange>
        </w:rPr>
        <w:t>Available Rewards tab</w:t>
      </w:r>
      <w:r w:rsidR="003A36D2" w:rsidRPr="004F1E35">
        <w:rPr>
          <w:rFonts w:ascii="Times New Roman" w:hAnsi="Times New Roman" w:cs="Times New Roman"/>
          <w:rPrChange w:id="3246" w:author="user" w:date="2020-06-29T14:21:00Z">
            <w:rPr/>
          </w:rPrChange>
        </w:rPr>
        <w:t>:</w:t>
      </w:r>
      <w:bookmarkEnd w:id="3244"/>
    </w:p>
    <w:p w14:paraId="7F122013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247" w:author="user" w:date="2020-06-29T14:21:00Z">
            <w:rPr/>
          </w:rPrChange>
        </w:rPr>
        <w:pPrChange w:id="3248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3249" w:author="user" w:date="2020-06-29T14:21:00Z">
            <w:rPr/>
          </w:rPrChange>
        </w:rPr>
        <w:t>You can view the list of all the students who have rewards</w:t>
      </w:r>
      <w:ins w:id="3250" w:author="user" w:date="2020-02-27T06:37:00Z">
        <w:r w:rsidR="00B232B0" w:rsidRPr="004F1E35">
          <w:rPr>
            <w:rFonts w:ascii="Times New Roman" w:hAnsi="Times New Roman" w:cs="Times New Roman"/>
            <w:rPrChange w:id="3251" w:author="user" w:date="2020-06-29T14:21:00Z">
              <w:rPr/>
            </w:rPrChange>
          </w:rPr>
          <w:t xml:space="preserve"> to their credit</w:t>
        </w:r>
      </w:ins>
      <w:r w:rsidRPr="004F1E35">
        <w:rPr>
          <w:rFonts w:ascii="Times New Roman" w:hAnsi="Times New Roman" w:cs="Times New Roman"/>
          <w:rPrChange w:id="3252" w:author="user" w:date="2020-06-29T14:21:00Z">
            <w:rPr/>
          </w:rPrChange>
        </w:rPr>
        <w:t>. Click on the Number under the Reward level to view their details.</w:t>
      </w:r>
    </w:p>
    <w:p w14:paraId="7565743B" w14:textId="77777777" w:rsidR="001D7C68" w:rsidRPr="004F1E35" w:rsidDel="004936F7" w:rsidRDefault="00705694">
      <w:pPr>
        <w:spacing w:line="240" w:lineRule="auto"/>
        <w:jc w:val="both"/>
        <w:rPr>
          <w:del w:id="3253" w:author="user" w:date="2020-06-29T14:51:00Z"/>
          <w:rFonts w:ascii="Times New Roman" w:hAnsi="Times New Roman" w:cs="Times New Roman"/>
          <w:rPrChange w:id="3254" w:author="user" w:date="2020-06-29T14:21:00Z">
            <w:rPr>
              <w:del w:id="3255" w:author="user" w:date="2020-06-29T14:51:00Z"/>
            </w:rPr>
          </w:rPrChange>
        </w:rPr>
        <w:pPrChange w:id="3256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257" w:author="user" w:date="2020-06-29T14:21:00Z">
            <w:rPr>
              <w:noProof/>
            </w:rPr>
          </w:rPrChange>
        </w:rPr>
        <w:drawing>
          <wp:inline distT="0" distB="0" distL="0" distR="0" wp14:anchorId="5041FF07" wp14:editId="01B725B4">
            <wp:extent cx="5943600" cy="2466150"/>
            <wp:effectExtent l="19050" t="19050" r="0" b="0"/>
            <wp:docPr id="15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1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28FB09" w14:textId="77777777" w:rsidR="001D7C68" w:rsidRPr="004F1E35" w:rsidRDefault="001D7C68">
      <w:pPr>
        <w:spacing w:line="240" w:lineRule="auto"/>
        <w:jc w:val="both"/>
        <w:rPr>
          <w:rFonts w:ascii="Times New Roman" w:hAnsi="Times New Roman" w:cs="Times New Roman"/>
          <w:rPrChange w:id="3258" w:author="user" w:date="2020-06-29T14:21:00Z">
            <w:rPr/>
          </w:rPrChange>
        </w:rPr>
        <w:pPrChange w:id="3259" w:author="user" w:date="2020-06-29T14:21:00Z">
          <w:pPr/>
        </w:pPrChange>
      </w:pPr>
    </w:p>
    <w:p w14:paraId="4F336EFF" w14:textId="77777777" w:rsidR="007A5CFE" w:rsidRPr="004F1E35" w:rsidRDefault="007A5CFE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3260" w:author="user" w:date="2020-06-29T14:21:00Z">
            <w:rPr>
              <w:i/>
              <w:sz w:val="24"/>
              <w:szCs w:val="24"/>
            </w:rPr>
          </w:rPrChange>
        </w:rPr>
        <w:pPrChange w:id="3261" w:author="user" w:date="2020-06-29T14:21:00Z">
          <w:pPr>
            <w:pStyle w:val="Heading2"/>
          </w:pPr>
        </w:pPrChange>
      </w:pPr>
      <w:bookmarkStart w:id="3262" w:name="_Toc44335625"/>
      <w:r w:rsidRPr="004F1E35">
        <w:rPr>
          <w:rFonts w:ascii="Times New Roman" w:hAnsi="Times New Roman" w:cs="Times New Roman"/>
          <w:i/>
          <w:sz w:val="24"/>
          <w:szCs w:val="24"/>
          <w:rPrChange w:id="3263" w:author="user" w:date="2020-06-29T14:21:00Z">
            <w:rPr>
              <w:i/>
              <w:sz w:val="24"/>
              <w:szCs w:val="24"/>
            </w:rPr>
          </w:rPrChange>
        </w:rPr>
        <w:t>To edit rewa</w:t>
      </w:r>
      <w:r w:rsidR="00AF5EFF" w:rsidRPr="004F1E35">
        <w:rPr>
          <w:rFonts w:ascii="Times New Roman" w:hAnsi="Times New Roman" w:cs="Times New Roman"/>
          <w:i/>
          <w:sz w:val="24"/>
          <w:szCs w:val="24"/>
          <w:rPrChange w:id="3264" w:author="user" w:date="2020-06-29T14:21:00Z">
            <w:rPr>
              <w:i/>
              <w:sz w:val="24"/>
              <w:szCs w:val="24"/>
            </w:rPr>
          </w:rPrChange>
        </w:rPr>
        <w:t>r</w:t>
      </w:r>
      <w:r w:rsidRPr="004F1E35">
        <w:rPr>
          <w:rFonts w:ascii="Times New Roman" w:hAnsi="Times New Roman" w:cs="Times New Roman"/>
          <w:i/>
          <w:sz w:val="24"/>
          <w:szCs w:val="24"/>
          <w:rPrChange w:id="3265" w:author="user" w:date="2020-06-29T14:21:00Z">
            <w:rPr>
              <w:i/>
              <w:sz w:val="24"/>
              <w:szCs w:val="24"/>
            </w:rPr>
          </w:rPrChange>
        </w:rPr>
        <w:t>d’s details:</w:t>
      </w:r>
      <w:bookmarkEnd w:id="3262"/>
      <w:r w:rsidRPr="004F1E35">
        <w:rPr>
          <w:rFonts w:ascii="Times New Roman" w:hAnsi="Times New Roman" w:cs="Times New Roman"/>
          <w:i/>
          <w:sz w:val="24"/>
          <w:szCs w:val="24"/>
          <w:rPrChange w:id="3266" w:author="user" w:date="2020-06-29T14:21:00Z">
            <w:rPr>
              <w:i/>
              <w:sz w:val="24"/>
              <w:szCs w:val="24"/>
            </w:rPr>
          </w:rPrChange>
        </w:rPr>
        <w:t xml:space="preserve"> </w:t>
      </w:r>
    </w:p>
    <w:p w14:paraId="0336079B" w14:textId="77777777" w:rsidR="007A5CFE" w:rsidRPr="004F1E35" w:rsidRDefault="007A5CF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3267" w:author="user" w:date="2020-06-29T14:21:00Z">
            <w:rPr/>
          </w:rPrChange>
        </w:rPr>
        <w:pPrChange w:id="3268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269" w:author="user" w:date="2020-06-29T14:21:00Z">
            <w:rPr/>
          </w:rPrChange>
        </w:rPr>
        <w:t>Click the ellipsis icon as shown in the screen below.</w:t>
      </w:r>
    </w:p>
    <w:p w14:paraId="4ACE660D" w14:textId="77777777" w:rsidR="007A5CFE" w:rsidRPr="004F1E35" w:rsidRDefault="007A5CF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3270" w:author="user" w:date="2020-06-29T14:21:00Z">
            <w:rPr/>
          </w:rPrChange>
        </w:rPr>
        <w:pPrChange w:id="3271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27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3273" w:author="user" w:date="2020-06-29T14:21:00Z">
            <w:rPr>
              <w:b/>
              <w:bCs/>
            </w:rPr>
          </w:rPrChange>
        </w:rPr>
        <w:t xml:space="preserve">Edit </w:t>
      </w:r>
      <w:r w:rsidR="005E66C0" w:rsidRPr="004F1E35">
        <w:rPr>
          <w:rFonts w:ascii="Times New Roman" w:hAnsi="Times New Roman" w:cs="Times New Roman"/>
          <w:b/>
          <w:bCs/>
          <w:rPrChange w:id="3274" w:author="user" w:date="2020-06-29T14:21:00Z">
            <w:rPr>
              <w:b/>
              <w:bCs/>
            </w:rPr>
          </w:rPrChange>
        </w:rPr>
        <w:t>Reward</w:t>
      </w:r>
      <w:r w:rsidRPr="004F1E35">
        <w:rPr>
          <w:rFonts w:ascii="Times New Roman" w:hAnsi="Times New Roman" w:cs="Times New Roman"/>
          <w:rPrChange w:id="3275" w:author="user" w:date="2020-06-29T14:21:00Z">
            <w:rPr/>
          </w:rPrChange>
        </w:rPr>
        <w:t xml:space="preserve"> button.</w:t>
      </w:r>
    </w:p>
    <w:p w14:paraId="6B2DE906" w14:textId="620C081C" w:rsidR="005E66C0" w:rsidRPr="004F1E35" w:rsidRDefault="00FE264D">
      <w:pPr>
        <w:spacing w:after="160" w:line="240" w:lineRule="auto"/>
        <w:jc w:val="both"/>
        <w:rPr>
          <w:rFonts w:ascii="Times New Roman" w:hAnsi="Times New Roman" w:cs="Times New Roman"/>
          <w:rPrChange w:id="3276" w:author="user" w:date="2020-06-29T14:21:00Z">
            <w:rPr/>
          </w:rPrChange>
        </w:rPr>
        <w:pPrChange w:id="3277" w:author="user" w:date="2020-06-29T14:21:00Z">
          <w:pPr>
            <w:spacing w:after="160" w:line="259" w:lineRule="auto"/>
          </w:pPr>
        </w:pPrChange>
      </w:pPr>
      <w:r>
        <w:rPr>
          <w:rFonts w:ascii="Times New Roman" w:hAnsi="Times New Roman" w:cs="Times New Roman"/>
          <w:noProof/>
          <w:rPrChange w:id="3278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7CF30B2F">
          <v:rect id="_x0000_s1081" style="position:absolute;left:0;text-align:left;margin-left:295.5pt;margin-top:68.9pt;width:124.5pt;height:38.25pt;z-index:2517155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5E66C0" w:rsidRPr="004F1E35">
        <w:rPr>
          <w:rFonts w:ascii="Times New Roman" w:hAnsi="Times New Roman" w:cs="Times New Roman"/>
          <w:noProof/>
          <w:rPrChange w:id="3279" w:author="user" w:date="2020-06-29T14:21:00Z">
            <w:rPr>
              <w:noProof/>
            </w:rPr>
          </w:rPrChange>
        </w:rPr>
        <w:drawing>
          <wp:inline distT="0" distB="0" distL="0" distR="0" wp14:anchorId="13010CFA" wp14:editId="2AAE345E">
            <wp:extent cx="5943600" cy="1880678"/>
            <wp:effectExtent l="19050" t="19050" r="0" b="5715"/>
            <wp:docPr id="1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6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17607" w14:textId="20E510C2" w:rsidR="007A5CFE" w:rsidRPr="004F1E35" w:rsidRDefault="00B6748D">
      <w:pPr>
        <w:pStyle w:val="ListParagraph"/>
        <w:numPr>
          <w:ilvl w:val="0"/>
          <w:numId w:val="39"/>
        </w:numPr>
        <w:spacing w:line="240" w:lineRule="auto"/>
        <w:jc w:val="both"/>
        <w:rPr>
          <w:rFonts w:ascii="Times New Roman" w:hAnsi="Times New Roman" w:cs="Times New Roman"/>
          <w:rPrChange w:id="3280" w:author="user" w:date="2020-06-29T14:21:00Z">
            <w:rPr/>
          </w:rPrChange>
        </w:rPr>
        <w:pPrChange w:id="3281" w:author="user" w:date="2020-06-29T14:21:00Z">
          <w:pPr>
            <w:pStyle w:val="ListParagraph"/>
            <w:numPr>
              <w:numId w:val="39"/>
            </w:numPr>
            <w:ind w:hanging="360"/>
          </w:pPr>
        </w:pPrChange>
      </w:pPr>
      <w:r w:rsidRPr="004F1E35">
        <w:rPr>
          <w:rFonts w:ascii="Times New Roman" w:hAnsi="Times New Roman" w:cs="Times New Roman"/>
          <w:rPrChange w:id="3282" w:author="user" w:date="2020-06-29T14:21:00Z">
            <w:rPr/>
          </w:rPrChange>
        </w:rPr>
        <w:t xml:space="preserve">The </w:t>
      </w:r>
      <w:r w:rsidRPr="004F1E35">
        <w:rPr>
          <w:rFonts w:ascii="Times New Roman" w:hAnsi="Times New Roman" w:cs="Times New Roman"/>
          <w:b/>
          <w:bCs/>
          <w:rPrChange w:id="3283" w:author="user" w:date="2020-06-29T14:21:00Z">
            <w:rPr/>
          </w:rPrChange>
        </w:rPr>
        <w:t>Edit Reward</w:t>
      </w:r>
      <w:r w:rsidRPr="004F1E35">
        <w:rPr>
          <w:rFonts w:ascii="Times New Roman" w:hAnsi="Times New Roman" w:cs="Times New Roman"/>
          <w:rPrChange w:id="3284" w:author="user" w:date="2020-06-29T14:21:00Z">
            <w:rPr/>
          </w:rPrChange>
        </w:rPr>
        <w:t xml:space="preserve"> window will</w:t>
      </w:r>
      <w:ins w:id="3285" w:author="user" w:date="2020-06-29T14:51:00Z">
        <w:r w:rsidR="004936F7">
          <w:rPr>
            <w:rFonts w:ascii="Times New Roman" w:hAnsi="Times New Roman" w:cs="Times New Roman"/>
          </w:rPr>
          <w:t xml:space="preserve"> be</w:t>
        </w:r>
      </w:ins>
      <w:r w:rsidRPr="004F1E35">
        <w:rPr>
          <w:rFonts w:ascii="Times New Roman" w:hAnsi="Times New Roman" w:cs="Times New Roman"/>
          <w:rPrChange w:id="3286" w:author="user" w:date="2020-06-29T14:21:00Z">
            <w:rPr/>
          </w:rPrChange>
        </w:rPr>
        <w:t xml:space="preserve"> display</w:t>
      </w:r>
      <w:ins w:id="3287" w:author="user" w:date="2020-06-29T14:51:00Z">
        <w:r w:rsidR="004936F7">
          <w:rPr>
            <w:rFonts w:ascii="Times New Roman" w:hAnsi="Times New Roman" w:cs="Times New Roman"/>
          </w:rPr>
          <w:t>ed as shown</w:t>
        </w:r>
      </w:ins>
      <w:r w:rsidRPr="004F1E35">
        <w:rPr>
          <w:rFonts w:ascii="Times New Roman" w:hAnsi="Times New Roman" w:cs="Times New Roman"/>
          <w:rPrChange w:id="3288" w:author="user" w:date="2020-06-29T14:21:00Z">
            <w:rPr/>
          </w:rPrChange>
        </w:rPr>
        <w:t>.</w:t>
      </w:r>
    </w:p>
    <w:p w14:paraId="5F29C548" w14:textId="4DB39E57" w:rsidR="00B6748D" w:rsidRPr="004F1E35" w:rsidRDefault="00B6748D">
      <w:pPr>
        <w:spacing w:line="240" w:lineRule="auto"/>
        <w:ind w:left="360"/>
        <w:jc w:val="both"/>
        <w:rPr>
          <w:rFonts w:ascii="Times New Roman" w:hAnsi="Times New Roman" w:cs="Times New Roman"/>
          <w:rPrChange w:id="3289" w:author="user" w:date="2020-06-29T14:21:00Z">
            <w:rPr/>
          </w:rPrChange>
        </w:rPr>
        <w:pPrChange w:id="3290" w:author="user" w:date="2020-06-29T14:21:00Z">
          <w:pPr>
            <w:ind w:left="360"/>
          </w:pPr>
        </w:pPrChange>
      </w:pPr>
      <w:r w:rsidRPr="004F1E35">
        <w:rPr>
          <w:rFonts w:ascii="Times New Roman" w:hAnsi="Times New Roman" w:cs="Times New Roman"/>
          <w:noProof/>
          <w:rPrChange w:id="3291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161ECD8F" wp14:editId="6DBF5251">
            <wp:extent cx="5495925" cy="5476875"/>
            <wp:effectExtent l="19050" t="19050" r="9525" b="9525"/>
            <wp:docPr id="15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/>
                    <a:srcRect t="1325" b="3476"/>
                    <a:stretch/>
                  </pic:blipFill>
                  <pic:spPr bwMode="auto">
                    <a:xfrm>
                      <a:off x="0" y="0"/>
                      <a:ext cx="5495925" cy="5476875"/>
                    </a:xfrm>
                    <a:prstGeom prst="rect">
                      <a:avLst/>
                    </a:prstGeom>
                    <a:noFill/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33B8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292" w:author="user" w:date="2020-06-29T14:21:00Z">
            <w:rPr/>
          </w:rPrChange>
        </w:rPr>
        <w:pPrChange w:id="3293" w:author="user" w:date="2020-06-29T14:21:00Z">
          <w:pPr/>
        </w:pPrChange>
      </w:pPr>
    </w:p>
    <w:p w14:paraId="7E070E81" w14:textId="77777777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3294" w:author="user" w:date="2020-06-29T14:21:00Z">
            <w:rPr/>
          </w:rPrChange>
        </w:rPr>
        <w:pPrChange w:id="3295" w:author="user" w:date="2020-06-29T14:21:00Z">
          <w:pPr>
            <w:pStyle w:val="Heading3"/>
          </w:pPr>
        </w:pPrChange>
      </w:pPr>
      <w:bookmarkStart w:id="3296" w:name="_Toc44335626"/>
      <w:r w:rsidRPr="004F1E35">
        <w:rPr>
          <w:rFonts w:ascii="Times New Roman" w:hAnsi="Times New Roman" w:cs="Times New Roman"/>
          <w:rPrChange w:id="3297" w:author="user" w:date="2020-06-29T14:21:00Z">
            <w:rPr/>
          </w:rPrChange>
        </w:rPr>
        <w:t>Assign Points Tab</w:t>
      </w:r>
      <w:bookmarkEnd w:id="3296"/>
    </w:p>
    <w:p w14:paraId="6FC463F2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3298" w:author="user" w:date="2020-06-29T14:21:00Z">
            <w:rPr/>
          </w:rPrChange>
        </w:rPr>
        <w:pPrChange w:id="3299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3300" w:author="user" w:date="2020-06-29T14:21:00Z">
            <w:rPr/>
          </w:rPrChange>
        </w:rPr>
        <w:t>You can assign points to a single student or multiple students.</w:t>
      </w:r>
    </w:p>
    <w:p w14:paraId="5C3B2922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bCs/>
          <w:rPrChange w:id="3301" w:author="user" w:date="2020-06-29T14:21:00Z">
            <w:rPr>
              <w:b/>
              <w:bCs/>
            </w:rPr>
          </w:rPrChange>
        </w:rPr>
        <w:pPrChange w:id="3302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3303" w:author="user" w:date="2020-06-29T14:21:00Z">
            <w:rPr>
              <w:b/>
              <w:bCs/>
            </w:rPr>
          </w:rPrChange>
        </w:rPr>
        <w:t>To assign points to a single student:</w:t>
      </w:r>
    </w:p>
    <w:p w14:paraId="64A5DEAE" w14:textId="77777777" w:rsidR="00E42FD4" w:rsidRPr="004F1E35" w:rsidRDefault="00E42FD4">
      <w:pPr>
        <w:pStyle w:val="ListParagraph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 w:cs="Times New Roman"/>
          <w:rPrChange w:id="3304" w:author="user" w:date="2020-06-29T14:21:00Z">
            <w:rPr/>
          </w:rPrChange>
        </w:rPr>
        <w:pPrChange w:id="3305" w:author="user" w:date="2020-06-29T14:21:00Z">
          <w:pPr>
            <w:pStyle w:val="ListParagraph"/>
            <w:numPr>
              <w:numId w:val="1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306" w:author="user" w:date="2020-06-29T14:21:00Z">
            <w:rPr/>
          </w:rPrChange>
        </w:rPr>
        <w:t xml:space="preserve">Select the </w:t>
      </w:r>
      <w:r w:rsidRPr="004F1E35">
        <w:rPr>
          <w:rFonts w:ascii="Times New Roman" w:hAnsi="Times New Roman" w:cs="Times New Roman"/>
          <w:b/>
          <w:bCs/>
          <w:rPrChange w:id="3307" w:author="user" w:date="2020-06-29T14:21:00Z">
            <w:rPr>
              <w:b/>
              <w:bCs/>
            </w:rPr>
          </w:rPrChange>
        </w:rPr>
        <w:t>For Single Student</w:t>
      </w:r>
      <w:r w:rsidRPr="004F1E35">
        <w:rPr>
          <w:rFonts w:ascii="Times New Roman" w:hAnsi="Times New Roman" w:cs="Times New Roman"/>
          <w:rPrChange w:id="3308" w:author="user" w:date="2020-06-29T14:21:00Z">
            <w:rPr/>
          </w:rPrChange>
        </w:rPr>
        <w:t xml:space="preserve"> radio button to assign rewards to a single student.</w:t>
      </w:r>
    </w:p>
    <w:p w14:paraId="4A5CB78A" w14:textId="77777777" w:rsidR="00E42FD4" w:rsidRPr="004F1E35" w:rsidRDefault="00E42FD4">
      <w:pPr>
        <w:pStyle w:val="ListParagraph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 w:cs="Times New Roman"/>
          <w:rPrChange w:id="3309" w:author="user" w:date="2020-06-29T14:21:00Z">
            <w:rPr/>
          </w:rPrChange>
        </w:rPr>
        <w:pPrChange w:id="3310" w:author="user" w:date="2020-06-29T14:21:00Z">
          <w:pPr>
            <w:pStyle w:val="ListParagraph"/>
            <w:numPr>
              <w:numId w:val="1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311" w:author="user" w:date="2020-06-29T14:21:00Z">
            <w:rPr/>
          </w:rPrChange>
        </w:rPr>
        <w:t xml:space="preserve">Search for the student in the Select Student search field, assign the </w:t>
      </w:r>
      <w:del w:id="3312" w:author="user" w:date="2020-02-27T06:38:00Z">
        <w:r w:rsidRPr="004F1E35" w:rsidDel="00B232B0">
          <w:rPr>
            <w:rFonts w:ascii="Times New Roman" w:hAnsi="Times New Roman" w:cs="Times New Roman"/>
            <w:rPrChange w:id="3313" w:author="user" w:date="2020-06-29T14:21:00Z">
              <w:rPr/>
            </w:rPrChange>
          </w:rPr>
          <w:delText xml:space="preserve">number of </w:delText>
        </w:r>
      </w:del>
      <w:r w:rsidRPr="004F1E35">
        <w:rPr>
          <w:rFonts w:ascii="Times New Roman" w:hAnsi="Times New Roman" w:cs="Times New Roman"/>
          <w:rPrChange w:id="3314" w:author="user" w:date="2020-06-29T14:21:00Z">
            <w:rPr/>
          </w:rPrChange>
        </w:rPr>
        <w:t>points and mention the reason for assigning the rewards.</w:t>
      </w:r>
    </w:p>
    <w:p w14:paraId="61FA0C69" w14:textId="0E882D60" w:rsidR="00E42FD4" w:rsidRPr="004F1E35" w:rsidRDefault="00E42FD4">
      <w:pPr>
        <w:pStyle w:val="ListParagraph"/>
        <w:numPr>
          <w:ilvl w:val="0"/>
          <w:numId w:val="16"/>
        </w:numPr>
        <w:spacing w:after="160" w:line="240" w:lineRule="auto"/>
        <w:jc w:val="both"/>
        <w:rPr>
          <w:rFonts w:ascii="Times New Roman" w:hAnsi="Times New Roman" w:cs="Times New Roman"/>
          <w:rPrChange w:id="3315" w:author="user" w:date="2020-06-29T14:21:00Z">
            <w:rPr/>
          </w:rPrChange>
        </w:rPr>
        <w:pPrChange w:id="3316" w:author="user" w:date="2020-06-29T14:21:00Z">
          <w:pPr>
            <w:pStyle w:val="ListParagraph"/>
            <w:numPr>
              <w:numId w:val="16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317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3318" w:author="user" w:date="2020-06-29T14:21:00Z">
            <w:rPr>
              <w:b/>
              <w:bCs/>
            </w:rPr>
          </w:rPrChange>
        </w:rPr>
        <w:t>Assign</w:t>
      </w:r>
      <w:r w:rsidRPr="004F1E35">
        <w:rPr>
          <w:rFonts w:ascii="Times New Roman" w:hAnsi="Times New Roman" w:cs="Times New Roman"/>
          <w:rPrChange w:id="3319" w:author="user" w:date="2020-06-29T14:21:00Z">
            <w:rPr/>
          </w:rPrChange>
        </w:rPr>
        <w:t xml:space="preserve"> button. </w:t>
      </w:r>
    </w:p>
    <w:p w14:paraId="50BB0BD5" w14:textId="50652697" w:rsidR="00E42FD4" w:rsidRPr="004F1E35" w:rsidRDefault="00E42FD4">
      <w:pPr>
        <w:pStyle w:val="ListParagraph"/>
        <w:spacing w:line="240" w:lineRule="auto"/>
        <w:jc w:val="both"/>
        <w:rPr>
          <w:rFonts w:ascii="Times New Roman" w:hAnsi="Times New Roman" w:cs="Times New Roman"/>
          <w:rPrChange w:id="3320" w:author="user" w:date="2020-06-29T14:21:00Z">
            <w:rPr/>
          </w:rPrChange>
        </w:rPr>
        <w:pPrChange w:id="3321" w:author="user" w:date="2020-06-29T14:21:00Z">
          <w:pPr>
            <w:pStyle w:val="ListParagraph"/>
          </w:pPr>
        </w:pPrChange>
      </w:pPr>
      <w:r w:rsidRPr="004F1E35">
        <w:rPr>
          <w:rFonts w:ascii="Times New Roman" w:hAnsi="Times New Roman" w:cs="Times New Roman"/>
          <w:noProof/>
          <w:rPrChange w:id="3322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159ADD27" wp14:editId="2F1197AE">
            <wp:extent cx="5943600" cy="2832735"/>
            <wp:effectExtent l="19050" t="1905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1D59A" w14:textId="77777777" w:rsidR="00E42FD4" w:rsidRPr="004F1E35" w:rsidRDefault="00E42FD4">
      <w:pPr>
        <w:pStyle w:val="ListParagraph"/>
        <w:spacing w:line="240" w:lineRule="auto"/>
        <w:jc w:val="both"/>
        <w:rPr>
          <w:rFonts w:ascii="Times New Roman" w:hAnsi="Times New Roman" w:cs="Times New Roman"/>
          <w:rPrChange w:id="3323" w:author="user" w:date="2020-06-29T14:21:00Z">
            <w:rPr/>
          </w:rPrChange>
        </w:rPr>
        <w:pPrChange w:id="3324" w:author="user" w:date="2020-06-29T14:21:00Z">
          <w:pPr>
            <w:pStyle w:val="ListParagraph"/>
          </w:pPr>
        </w:pPrChange>
      </w:pPr>
    </w:p>
    <w:p w14:paraId="512C4C03" w14:textId="77777777" w:rsidR="00E42FD4" w:rsidRPr="004F1E35" w:rsidRDefault="00E42FD4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bCs/>
          <w:rPrChange w:id="3325" w:author="user" w:date="2020-06-29T14:21:00Z">
            <w:rPr>
              <w:b/>
              <w:bCs/>
            </w:rPr>
          </w:rPrChange>
        </w:rPr>
        <w:pPrChange w:id="3326" w:author="user" w:date="2020-06-29T14:21:00Z">
          <w:pPr>
            <w:pStyle w:val="ListParagraph"/>
          </w:pPr>
        </w:pPrChange>
      </w:pPr>
      <w:r w:rsidRPr="004F1E35">
        <w:rPr>
          <w:rFonts w:ascii="Times New Roman" w:hAnsi="Times New Roman" w:cs="Times New Roman"/>
          <w:b/>
          <w:bCs/>
          <w:rPrChange w:id="3327" w:author="user" w:date="2020-06-29T14:21:00Z">
            <w:rPr>
              <w:b/>
              <w:bCs/>
            </w:rPr>
          </w:rPrChange>
        </w:rPr>
        <w:t>To assign points to multiple students:</w:t>
      </w:r>
    </w:p>
    <w:p w14:paraId="2B6CEB7A" w14:textId="77777777" w:rsidR="00E42FD4" w:rsidRPr="004F1E35" w:rsidRDefault="00E42FD4">
      <w:pPr>
        <w:pStyle w:val="ListParagraph"/>
        <w:spacing w:line="240" w:lineRule="auto"/>
        <w:jc w:val="both"/>
        <w:rPr>
          <w:rFonts w:ascii="Times New Roman" w:hAnsi="Times New Roman" w:cs="Times New Roman"/>
          <w:rPrChange w:id="3328" w:author="user" w:date="2020-06-29T14:21:00Z">
            <w:rPr/>
          </w:rPrChange>
        </w:rPr>
        <w:pPrChange w:id="3329" w:author="user" w:date="2020-06-29T14:21:00Z">
          <w:pPr>
            <w:pStyle w:val="ListParagraph"/>
          </w:pPr>
        </w:pPrChange>
      </w:pPr>
    </w:p>
    <w:p w14:paraId="0C927FBD" w14:textId="77777777" w:rsidR="00E42FD4" w:rsidRPr="004F1E35" w:rsidRDefault="00E42FD4">
      <w:pPr>
        <w:pStyle w:val="ListParagraph"/>
        <w:numPr>
          <w:ilvl w:val="0"/>
          <w:numId w:val="30"/>
        </w:numPr>
        <w:spacing w:after="160" w:line="240" w:lineRule="auto"/>
        <w:jc w:val="both"/>
        <w:rPr>
          <w:rFonts w:ascii="Times New Roman" w:hAnsi="Times New Roman" w:cs="Times New Roman"/>
          <w:rPrChange w:id="3330" w:author="user" w:date="2020-06-29T14:21:00Z">
            <w:rPr/>
          </w:rPrChange>
        </w:rPr>
        <w:pPrChange w:id="3331" w:author="user" w:date="2020-06-29T14:21:00Z">
          <w:pPr>
            <w:pStyle w:val="ListParagraph"/>
            <w:numPr>
              <w:numId w:val="30"/>
            </w:numPr>
            <w:spacing w:after="160" w:line="259" w:lineRule="auto"/>
            <w:ind w:left="1440" w:hanging="360"/>
          </w:pPr>
        </w:pPrChange>
      </w:pPr>
      <w:r w:rsidRPr="004F1E35">
        <w:rPr>
          <w:rFonts w:ascii="Times New Roman" w:hAnsi="Times New Roman" w:cs="Times New Roman"/>
          <w:rPrChange w:id="3332" w:author="user" w:date="2020-06-29T14:21:00Z">
            <w:rPr/>
          </w:rPrChange>
        </w:rPr>
        <w:t xml:space="preserve">Select the </w:t>
      </w:r>
      <w:r w:rsidRPr="004F1E35">
        <w:rPr>
          <w:rFonts w:ascii="Times New Roman" w:hAnsi="Times New Roman" w:cs="Times New Roman"/>
          <w:b/>
          <w:bCs/>
          <w:rPrChange w:id="3333" w:author="user" w:date="2020-06-29T14:21:00Z">
            <w:rPr>
              <w:b/>
              <w:bCs/>
            </w:rPr>
          </w:rPrChange>
        </w:rPr>
        <w:t>Upload Student List</w:t>
      </w:r>
      <w:r w:rsidRPr="004F1E35">
        <w:rPr>
          <w:rFonts w:ascii="Times New Roman" w:hAnsi="Times New Roman" w:cs="Times New Roman"/>
          <w:rPrChange w:id="3334" w:author="user" w:date="2020-06-29T14:21:00Z">
            <w:rPr/>
          </w:rPrChange>
        </w:rPr>
        <w:t xml:space="preserve"> radio button.</w:t>
      </w:r>
    </w:p>
    <w:p w14:paraId="6B3B3605" w14:textId="5E340B9C" w:rsidR="00E42FD4" w:rsidRPr="004F1E35" w:rsidRDefault="00E42FD4">
      <w:pPr>
        <w:pStyle w:val="ListParagraph"/>
        <w:numPr>
          <w:ilvl w:val="0"/>
          <w:numId w:val="30"/>
        </w:numPr>
        <w:spacing w:after="160" w:line="240" w:lineRule="auto"/>
        <w:jc w:val="both"/>
        <w:rPr>
          <w:rFonts w:ascii="Times New Roman" w:hAnsi="Times New Roman" w:cs="Times New Roman"/>
          <w:rPrChange w:id="3335" w:author="user" w:date="2020-06-29T14:21:00Z">
            <w:rPr/>
          </w:rPrChange>
        </w:rPr>
        <w:pPrChange w:id="3336" w:author="user" w:date="2020-06-29T14:21:00Z">
          <w:pPr>
            <w:pStyle w:val="ListParagraph"/>
            <w:numPr>
              <w:numId w:val="30"/>
            </w:numPr>
            <w:spacing w:after="160" w:line="259" w:lineRule="auto"/>
            <w:ind w:left="1440" w:hanging="360"/>
          </w:pPr>
        </w:pPrChange>
      </w:pPr>
      <w:r w:rsidRPr="004F1E35">
        <w:rPr>
          <w:rFonts w:ascii="Times New Roman" w:hAnsi="Times New Roman" w:cs="Times New Roman"/>
          <w:rPrChange w:id="3337" w:author="user" w:date="2020-06-29T14:21:00Z">
            <w:rPr/>
          </w:rPrChange>
        </w:rPr>
        <w:t>Browse for the rewards file by clicking the Browse button.</w:t>
      </w:r>
    </w:p>
    <w:p w14:paraId="59945F24" w14:textId="77777777" w:rsidR="003F570E" w:rsidRPr="004F1E35" w:rsidRDefault="003F570E">
      <w:pPr>
        <w:pStyle w:val="ListParagraph"/>
        <w:numPr>
          <w:ilvl w:val="0"/>
          <w:numId w:val="30"/>
        </w:numPr>
        <w:spacing w:after="160" w:line="240" w:lineRule="auto"/>
        <w:jc w:val="both"/>
        <w:rPr>
          <w:rFonts w:ascii="Times New Roman" w:hAnsi="Times New Roman" w:cs="Times New Roman"/>
          <w:rPrChange w:id="3338" w:author="user" w:date="2020-06-29T14:21:00Z">
            <w:rPr/>
          </w:rPrChange>
        </w:rPr>
        <w:pPrChange w:id="3339" w:author="user" w:date="2020-06-29T14:21:00Z">
          <w:pPr>
            <w:pStyle w:val="ListParagraph"/>
            <w:numPr>
              <w:numId w:val="30"/>
            </w:numPr>
            <w:spacing w:after="160" w:line="259" w:lineRule="auto"/>
            <w:ind w:left="1440" w:hanging="360"/>
          </w:pPr>
        </w:pPrChange>
      </w:pPr>
      <w:r w:rsidRPr="004F1E35">
        <w:rPr>
          <w:rFonts w:ascii="Times New Roman" w:hAnsi="Times New Roman" w:cs="Times New Roman"/>
          <w:rPrChange w:id="3340" w:author="user" w:date="2020-06-29T14:21:00Z">
            <w:rPr/>
          </w:rPrChange>
        </w:rPr>
        <w:t xml:space="preserve">Rewards File Format Sample is available. Click on this link to download sample format to fill </w:t>
      </w:r>
      <w:del w:id="3341" w:author="user" w:date="2020-02-27T06:38:00Z">
        <w:r w:rsidRPr="004F1E35" w:rsidDel="00B232B0">
          <w:rPr>
            <w:rFonts w:ascii="Times New Roman" w:hAnsi="Times New Roman" w:cs="Times New Roman"/>
            <w:rPrChange w:id="3342" w:author="user" w:date="2020-06-29T14:21:00Z">
              <w:rPr/>
            </w:rPrChange>
          </w:rPr>
          <w:delText>out</w:delText>
        </w:r>
      </w:del>
      <w:r w:rsidRPr="004F1E35">
        <w:rPr>
          <w:rFonts w:ascii="Times New Roman" w:hAnsi="Times New Roman" w:cs="Times New Roman"/>
          <w:rPrChange w:id="3343" w:author="user" w:date="2020-06-29T14:21:00Z">
            <w:rPr/>
          </w:rPrChange>
        </w:rPr>
        <w:t xml:space="preserve"> the details and upload it.</w:t>
      </w:r>
    </w:p>
    <w:p w14:paraId="2C12D5B3" w14:textId="77777777" w:rsidR="00E42FD4" w:rsidRPr="004F1E35" w:rsidDel="004936F7" w:rsidRDefault="00E42FD4">
      <w:pPr>
        <w:pStyle w:val="ListParagraph"/>
        <w:numPr>
          <w:ilvl w:val="0"/>
          <w:numId w:val="30"/>
        </w:numPr>
        <w:spacing w:after="160" w:line="240" w:lineRule="auto"/>
        <w:jc w:val="both"/>
        <w:rPr>
          <w:del w:id="3344" w:author="user" w:date="2020-06-29T14:52:00Z"/>
          <w:rFonts w:ascii="Times New Roman" w:hAnsi="Times New Roman" w:cs="Times New Roman"/>
          <w:rPrChange w:id="3345" w:author="user" w:date="2020-06-29T14:21:00Z">
            <w:rPr>
              <w:del w:id="3346" w:author="user" w:date="2020-06-29T14:52:00Z"/>
            </w:rPr>
          </w:rPrChange>
        </w:rPr>
        <w:pPrChange w:id="3347" w:author="user" w:date="2020-06-29T14:21:00Z">
          <w:pPr>
            <w:pStyle w:val="ListParagraph"/>
            <w:numPr>
              <w:numId w:val="30"/>
            </w:numPr>
            <w:spacing w:after="160" w:line="259" w:lineRule="auto"/>
            <w:ind w:left="1440" w:hanging="360"/>
          </w:pPr>
        </w:pPrChange>
      </w:pPr>
      <w:r w:rsidRPr="004F1E35">
        <w:rPr>
          <w:rFonts w:ascii="Times New Roman" w:hAnsi="Times New Roman" w:cs="Times New Roman"/>
          <w:rPrChange w:id="3348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3349" w:author="user" w:date="2020-06-29T14:21:00Z">
            <w:rPr>
              <w:b/>
              <w:bCs/>
            </w:rPr>
          </w:rPrChange>
        </w:rPr>
        <w:t>Submit</w:t>
      </w:r>
      <w:r w:rsidRPr="004F1E35">
        <w:rPr>
          <w:rFonts w:ascii="Times New Roman" w:hAnsi="Times New Roman" w:cs="Times New Roman"/>
          <w:rPrChange w:id="3350" w:author="user" w:date="2020-06-29T14:21:00Z">
            <w:rPr/>
          </w:rPrChange>
        </w:rPr>
        <w:t xml:space="preserve"> button.</w:t>
      </w:r>
    </w:p>
    <w:p w14:paraId="699D03E6" w14:textId="77777777" w:rsidR="00E42FD4" w:rsidRPr="004936F7" w:rsidDel="004936F7" w:rsidRDefault="00E42FD4">
      <w:pPr>
        <w:pStyle w:val="ListParagraph"/>
        <w:numPr>
          <w:ilvl w:val="0"/>
          <w:numId w:val="30"/>
        </w:numPr>
        <w:spacing w:after="160" w:line="240" w:lineRule="auto"/>
        <w:jc w:val="both"/>
        <w:rPr>
          <w:del w:id="3351" w:author="user" w:date="2020-06-29T14:52:00Z"/>
          <w:rFonts w:ascii="Times New Roman" w:hAnsi="Times New Roman" w:cs="Times New Roman"/>
          <w:rPrChange w:id="3352" w:author="user" w:date="2020-06-29T14:52:00Z">
            <w:rPr>
              <w:del w:id="3353" w:author="user" w:date="2020-06-29T14:52:00Z"/>
            </w:rPr>
          </w:rPrChange>
        </w:rPr>
        <w:pPrChange w:id="3354" w:author="user" w:date="2020-06-29T14:21:00Z">
          <w:pPr>
            <w:pStyle w:val="ListParagraph"/>
          </w:pPr>
        </w:pPrChange>
      </w:pPr>
    </w:p>
    <w:p w14:paraId="47AB8085" w14:textId="77777777" w:rsidR="00E42FD4" w:rsidRPr="004936F7" w:rsidRDefault="00E42FD4">
      <w:pPr>
        <w:pStyle w:val="ListParagraph"/>
        <w:numPr>
          <w:ilvl w:val="0"/>
          <w:numId w:val="30"/>
        </w:numPr>
        <w:spacing w:after="160" w:line="240" w:lineRule="auto"/>
        <w:jc w:val="both"/>
        <w:pPrChange w:id="3355" w:author="user" w:date="2020-06-29T14:52:00Z">
          <w:pPr>
            <w:pStyle w:val="ListParagraph"/>
          </w:pPr>
        </w:pPrChange>
      </w:pPr>
    </w:p>
    <w:p w14:paraId="196E52B9" w14:textId="6B377173" w:rsidR="00E42FD4" w:rsidRPr="004F1E35" w:rsidRDefault="00942C00">
      <w:pPr>
        <w:spacing w:line="240" w:lineRule="auto"/>
        <w:jc w:val="both"/>
        <w:rPr>
          <w:rFonts w:ascii="Times New Roman" w:hAnsi="Times New Roman" w:cs="Times New Roman"/>
          <w:rPrChange w:id="3356" w:author="user" w:date="2020-06-29T14:21:00Z">
            <w:rPr/>
          </w:rPrChange>
        </w:rPr>
        <w:pPrChange w:id="3357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358" w:author="user" w:date="2020-06-29T14:21:00Z">
            <w:rPr>
              <w:noProof/>
            </w:rPr>
          </w:rPrChange>
        </w:rPr>
        <w:drawing>
          <wp:inline distT="0" distB="0" distL="0" distR="0" wp14:anchorId="617B01A5" wp14:editId="0B93CA3C">
            <wp:extent cx="5943600" cy="2706402"/>
            <wp:effectExtent l="19050" t="19050" r="0" b="0"/>
            <wp:docPr id="16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40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845F8" w14:textId="55895898" w:rsidR="00E42FD4" w:rsidRPr="004F1E35" w:rsidDel="004936F7" w:rsidRDefault="00E42FD4">
      <w:pPr>
        <w:pStyle w:val="ListParagraph"/>
        <w:spacing w:line="240" w:lineRule="auto"/>
        <w:jc w:val="both"/>
        <w:rPr>
          <w:del w:id="3359" w:author="user" w:date="2020-06-29T14:52:00Z"/>
          <w:rFonts w:ascii="Times New Roman" w:hAnsi="Times New Roman" w:cs="Times New Roman"/>
          <w:rPrChange w:id="3360" w:author="user" w:date="2020-06-29T14:21:00Z">
            <w:rPr>
              <w:del w:id="3361" w:author="user" w:date="2020-06-29T14:52:00Z"/>
            </w:rPr>
          </w:rPrChange>
        </w:rPr>
        <w:pPrChange w:id="3362" w:author="user" w:date="2020-06-29T14:21:00Z">
          <w:pPr>
            <w:pStyle w:val="ListParagraph"/>
          </w:pPr>
        </w:pPrChange>
      </w:pPr>
    </w:p>
    <w:p w14:paraId="13510EDE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bCs/>
          <w:rPrChange w:id="3363" w:author="user" w:date="2020-06-29T14:21:00Z">
            <w:rPr>
              <w:b/>
              <w:bCs/>
            </w:rPr>
          </w:rPrChange>
        </w:rPr>
        <w:pPrChange w:id="3364" w:author="user" w:date="2020-06-29T14:21:00Z">
          <w:pPr/>
        </w:pPrChange>
      </w:pPr>
    </w:p>
    <w:p w14:paraId="27B410F9" w14:textId="11913791" w:rsidR="00E42FD4" w:rsidRPr="004F1E35" w:rsidRDefault="00E42FD4">
      <w:pPr>
        <w:pStyle w:val="Heading3"/>
        <w:spacing w:line="240" w:lineRule="auto"/>
        <w:jc w:val="both"/>
        <w:rPr>
          <w:rFonts w:ascii="Times New Roman" w:hAnsi="Times New Roman" w:cs="Times New Roman"/>
          <w:rPrChange w:id="3365" w:author="user" w:date="2020-06-29T14:21:00Z">
            <w:rPr/>
          </w:rPrChange>
        </w:rPr>
        <w:pPrChange w:id="3366" w:author="user" w:date="2020-06-29T14:21:00Z">
          <w:pPr>
            <w:pStyle w:val="Heading3"/>
          </w:pPr>
        </w:pPrChange>
      </w:pPr>
      <w:del w:id="3367" w:author="sumathi r" w:date="2020-06-24T13:46:00Z">
        <w:r w:rsidRPr="004F1E35" w:rsidDel="005B0F6A">
          <w:rPr>
            <w:rFonts w:ascii="Times New Roman" w:hAnsi="Times New Roman" w:cs="Times New Roman"/>
            <w:rPrChange w:id="3368" w:author="user" w:date="2020-06-29T14:21:00Z">
              <w:rPr/>
            </w:rPrChange>
          </w:rPr>
          <w:br/>
        </w:r>
      </w:del>
      <w:bookmarkStart w:id="3369" w:name="_Toc44335627"/>
      <w:r w:rsidRPr="004F1E35">
        <w:rPr>
          <w:rFonts w:ascii="Times New Roman" w:hAnsi="Times New Roman" w:cs="Times New Roman"/>
          <w:rPrChange w:id="3370" w:author="user" w:date="2020-06-29T14:21:00Z">
            <w:rPr/>
          </w:rPrChange>
        </w:rPr>
        <w:t>Assign Rewards for Action Tab</w:t>
      </w:r>
      <w:r w:rsidR="00FA0395" w:rsidRPr="004F1E35">
        <w:rPr>
          <w:rFonts w:ascii="Times New Roman" w:hAnsi="Times New Roman" w:cs="Times New Roman"/>
          <w:rPrChange w:id="3371" w:author="user" w:date="2020-06-29T14:21:00Z">
            <w:rPr/>
          </w:rPrChange>
        </w:rPr>
        <w:t>:</w:t>
      </w:r>
      <w:bookmarkEnd w:id="3369"/>
    </w:p>
    <w:p w14:paraId="41FBEE62" w14:textId="3EC1AF3E" w:rsidR="00E42FD4" w:rsidRPr="004F1E35" w:rsidRDefault="00E42FD4">
      <w:pPr>
        <w:spacing w:line="240" w:lineRule="auto"/>
        <w:jc w:val="both"/>
        <w:rPr>
          <w:ins w:id="3372" w:author="sumathi r" w:date="2020-06-26T16:29:00Z"/>
          <w:rFonts w:ascii="Times New Roman" w:hAnsi="Times New Roman" w:cs="Times New Roman"/>
          <w:rPrChange w:id="3373" w:author="user" w:date="2020-06-29T14:21:00Z">
            <w:rPr>
              <w:ins w:id="3374" w:author="sumathi r" w:date="2020-06-26T16:29:00Z"/>
            </w:rPr>
          </w:rPrChange>
        </w:rPr>
        <w:pPrChange w:id="3375" w:author="user" w:date="2020-06-29T14:21:00Z">
          <w:pPr>
            <w:spacing w:line="240" w:lineRule="auto"/>
          </w:pPr>
        </w:pPrChange>
      </w:pPr>
      <w:del w:id="3376" w:author="user" w:date="2020-06-29T14:52:00Z">
        <w:r w:rsidRPr="004F1E35" w:rsidDel="004936F7">
          <w:rPr>
            <w:rFonts w:ascii="Times New Roman" w:hAnsi="Times New Roman" w:cs="Times New Roman"/>
            <w:rPrChange w:id="3377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3378" w:author="user" w:date="2020-06-29T14:21:00Z">
            <w:rPr/>
          </w:rPrChange>
        </w:rPr>
        <w:t xml:space="preserve">You can assign bonus points for </w:t>
      </w:r>
      <w:ins w:id="3379" w:author="user" w:date="2020-06-29T14:53:00Z">
        <w:r w:rsidR="004936F7">
          <w:rPr>
            <w:rFonts w:ascii="Times New Roman" w:hAnsi="Times New Roman" w:cs="Times New Roman"/>
          </w:rPr>
          <w:t xml:space="preserve">various </w:t>
        </w:r>
      </w:ins>
      <w:r w:rsidRPr="004F1E35">
        <w:rPr>
          <w:rFonts w:ascii="Times New Roman" w:hAnsi="Times New Roman" w:cs="Times New Roman"/>
          <w:rPrChange w:id="3380" w:author="user" w:date="2020-06-29T14:21:00Z">
            <w:rPr/>
          </w:rPrChange>
        </w:rPr>
        <w:t xml:space="preserve">actions </w:t>
      </w:r>
      <w:del w:id="3381" w:author="user" w:date="2020-02-27T06:38:00Z">
        <w:r w:rsidRPr="004F1E35" w:rsidDel="00B232B0">
          <w:rPr>
            <w:rFonts w:ascii="Times New Roman" w:hAnsi="Times New Roman" w:cs="Times New Roman"/>
            <w:rPrChange w:id="3382" w:author="user" w:date="2020-06-29T14:21:00Z">
              <w:rPr/>
            </w:rPrChange>
          </w:rPr>
          <w:delText xml:space="preserve">like </w:delText>
        </w:r>
      </w:del>
      <w:ins w:id="3383" w:author="user" w:date="2020-02-27T06:38:00Z">
        <w:r w:rsidR="00B232B0" w:rsidRPr="004F1E35">
          <w:rPr>
            <w:rFonts w:ascii="Times New Roman" w:hAnsi="Times New Roman" w:cs="Times New Roman"/>
            <w:rPrChange w:id="3384" w:author="user" w:date="2020-06-29T14:21:00Z">
              <w:rPr/>
            </w:rPrChange>
          </w:rPr>
          <w:t>includi</w:t>
        </w:r>
      </w:ins>
      <w:ins w:id="3385" w:author="user" w:date="2020-02-27T06:39:00Z">
        <w:r w:rsidR="00B232B0" w:rsidRPr="004F1E35">
          <w:rPr>
            <w:rFonts w:ascii="Times New Roman" w:hAnsi="Times New Roman" w:cs="Times New Roman"/>
            <w:rPrChange w:id="3386" w:author="user" w:date="2020-06-29T14:21:00Z">
              <w:rPr/>
            </w:rPrChange>
          </w:rPr>
          <w:t>ng</w:t>
        </w:r>
      </w:ins>
      <w:ins w:id="3387" w:author="sumathi r" w:date="2020-06-24T14:50:00Z">
        <w:r w:rsidR="005A46F6" w:rsidRPr="004F1E35">
          <w:rPr>
            <w:rFonts w:ascii="Times New Roman" w:hAnsi="Times New Roman" w:cs="Times New Roman"/>
            <w:rPrChange w:id="3388" w:author="user" w:date="2020-06-29T14:21:00Z">
              <w:rPr/>
            </w:rPrChange>
          </w:rPr>
          <w:t xml:space="preserve"> Apply for Jobs, delete post,</w:t>
        </w:r>
      </w:ins>
      <w:ins w:id="3389" w:author="sumathi r" w:date="2020-06-24T14:51:00Z">
        <w:r w:rsidR="005A46F6" w:rsidRPr="004F1E35">
          <w:rPr>
            <w:rFonts w:ascii="Times New Roman" w:hAnsi="Times New Roman" w:cs="Times New Roman"/>
            <w:rPrChange w:id="3390" w:author="user" w:date="2020-06-29T14:21:00Z">
              <w:rPr/>
            </w:rPrChange>
          </w:rPr>
          <w:t xml:space="preserve"> Delete Suggestion,</w:t>
        </w:r>
      </w:ins>
      <w:ins w:id="3391" w:author="user" w:date="2020-02-27T06:38:00Z">
        <w:r w:rsidR="00B232B0" w:rsidRPr="004F1E35">
          <w:rPr>
            <w:rFonts w:ascii="Times New Roman" w:hAnsi="Times New Roman" w:cs="Times New Roman"/>
            <w:rPrChange w:id="3392" w:author="user" w:date="2020-06-29T14:21:00Z">
              <w:rPr/>
            </w:rPrChange>
          </w:rPr>
          <w:t xml:space="preserve"> </w:t>
        </w:r>
      </w:ins>
      <w:ins w:id="3393" w:author="sumathi r" w:date="2020-06-24T14:51:00Z">
        <w:r w:rsidR="005A46F6" w:rsidRPr="004F1E35">
          <w:rPr>
            <w:rFonts w:ascii="Times New Roman" w:hAnsi="Times New Roman" w:cs="Times New Roman"/>
            <w:rPrChange w:id="3394" w:author="user" w:date="2020-06-29T14:21:00Z">
              <w:rPr/>
            </w:rPrChange>
          </w:rPr>
          <w:t xml:space="preserve">hall pass approvals, like post, </w:t>
        </w:r>
      </w:ins>
      <w:r w:rsidR="00B232B0" w:rsidRPr="004F1E35">
        <w:rPr>
          <w:rFonts w:ascii="Times New Roman" w:hAnsi="Times New Roman" w:cs="Times New Roman"/>
          <w:rPrChange w:id="3395" w:author="user" w:date="2020-06-29T14:21:00Z">
            <w:rPr/>
          </w:rPrChange>
        </w:rPr>
        <w:t xml:space="preserve">news feed approval, </w:t>
      </w:r>
      <w:del w:id="3396" w:author="sumathi r" w:date="2020-06-24T14:51:00Z">
        <w:r w:rsidR="00B232B0" w:rsidRPr="004F1E35" w:rsidDel="005A46F6">
          <w:rPr>
            <w:rFonts w:ascii="Times New Roman" w:hAnsi="Times New Roman" w:cs="Times New Roman"/>
            <w:rPrChange w:id="3397" w:author="user" w:date="2020-06-29T14:21:00Z">
              <w:rPr/>
            </w:rPrChange>
          </w:rPr>
          <w:delText>hall pass approvals</w:delText>
        </w:r>
      </w:del>
      <w:del w:id="3398" w:author="sumathi r" w:date="2020-06-24T14:50:00Z">
        <w:r w:rsidR="00B232B0" w:rsidRPr="004F1E35" w:rsidDel="005A46F6">
          <w:rPr>
            <w:rFonts w:ascii="Times New Roman" w:hAnsi="Times New Roman" w:cs="Times New Roman"/>
            <w:rPrChange w:id="3399" w:author="user" w:date="2020-06-29T14:21:00Z">
              <w:rPr/>
            </w:rPrChange>
          </w:rPr>
          <w:delText>, delete post</w:delText>
        </w:r>
      </w:del>
      <w:del w:id="3400" w:author="sumathi r" w:date="2020-06-24T14:51:00Z">
        <w:r w:rsidR="00B232B0" w:rsidRPr="004F1E35" w:rsidDel="005A46F6">
          <w:rPr>
            <w:rFonts w:ascii="Times New Roman" w:hAnsi="Times New Roman" w:cs="Times New Roman"/>
            <w:rPrChange w:id="3401" w:author="user" w:date="2020-06-29T14:21:00Z">
              <w:rPr/>
            </w:rPrChange>
          </w:rPr>
          <w:delText xml:space="preserve">, like post, </w:delText>
        </w:r>
      </w:del>
      <w:r w:rsidR="00B232B0" w:rsidRPr="004F1E35">
        <w:rPr>
          <w:rFonts w:ascii="Times New Roman" w:hAnsi="Times New Roman" w:cs="Times New Roman"/>
          <w:rPrChange w:id="3402" w:author="user" w:date="2020-06-29T14:21:00Z">
            <w:rPr/>
          </w:rPrChange>
        </w:rPr>
        <w:t>posting comment approval, suggestion comments approval, suggestion like post , suggestions feed approval</w:t>
      </w:r>
      <w:ins w:id="3403" w:author="sumathi r" w:date="2020-06-24T15:03:00Z">
        <w:r w:rsidR="005C32F7" w:rsidRPr="004F1E35">
          <w:rPr>
            <w:rFonts w:ascii="Times New Roman" w:hAnsi="Times New Roman" w:cs="Times New Roman"/>
            <w:rPrChange w:id="3404" w:author="user" w:date="2020-06-29T14:21:00Z">
              <w:rPr/>
            </w:rPrChange>
          </w:rPr>
          <w:t xml:space="preserve">, power school attendance, </w:t>
        </w:r>
        <w:proofErr w:type="spellStart"/>
        <w:r w:rsidR="005C32F7" w:rsidRPr="004F1E35">
          <w:rPr>
            <w:rFonts w:ascii="Times New Roman" w:hAnsi="Times New Roman" w:cs="Times New Roman"/>
            <w:rPrChange w:id="3405" w:author="user" w:date="2020-06-29T14:21:00Z">
              <w:rPr/>
            </w:rPrChange>
          </w:rPr>
          <w:t>schoology</w:t>
        </w:r>
        <w:proofErr w:type="spellEnd"/>
        <w:r w:rsidR="005C32F7" w:rsidRPr="004F1E35">
          <w:rPr>
            <w:rFonts w:ascii="Times New Roman" w:hAnsi="Times New Roman" w:cs="Times New Roman"/>
            <w:rPrChange w:id="3406" w:author="user" w:date="2020-06-29T14:21:00Z">
              <w:rPr/>
            </w:rPrChange>
          </w:rPr>
          <w:t xml:space="preserve"> assignment</w:t>
        </w:r>
      </w:ins>
      <w:ins w:id="3407" w:author="sumathi r" w:date="2020-06-24T15:07:00Z">
        <w:r w:rsidR="005C32F7" w:rsidRPr="004F1E35">
          <w:rPr>
            <w:rFonts w:ascii="Times New Roman" w:hAnsi="Times New Roman" w:cs="Times New Roman"/>
            <w:rPrChange w:id="3408" w:author="user" w:date="2020-06-29T14:21:00Z">
              <w:rPr/>
            </w:rPrChange>
          </w:rPr>
          <w:t>.</w:t>
        </w:r>
      </w:ins>
      <w:del w:id="3409" w:author="user" w:date="2020-02-27T06:39:00Z">
        <w:r w:rsidR="00B232B0" w:rsidRPr="004F1E35" w:rsidDel="00B232B0">
          <w:rPr>
            <w:rFonts w:ascii="Times New Roman" w:hAnsi="Times New Roman" w:cs="Times New Roman"/>
            <w:rPrChange w:id="3410" w:author="user" w:date="2020-06-29T14:21:00Z">
              <w:rPr/>
            </w:rPrChange>
          </w:rPr>
          <w:delText xml:space="preserve"> and etc.</w:delText>
        </w:r>
      </w:del>
    </w:p>
    <w:p w14:paraId="2D90C8E2" w14:textId="77777777" w:rsidR="00101864" w:rsidRPr="004936F7" w:rsidRDefault="00D801FA">
      <w:pPr>
        <w:spacing w:line="240" w:lineRule="auto"/>
        <w:jc w:val="both"/>
        <w:rPr>
          <w:ins w:id="3411" w:author="sumathi r" w:date="2020-06-26T16:30:00Z"/>
          <w:rFonts w:ascii="Times New Roman" w:hAnsi="Times New Roman" w:cs="Times New Roman"/>
          <w:b/>
          <w:bCs/>
          <w:rPrChange w:id="3412" w:author="user" w:date="2020-06-29T14:53:00Z">
            <w:rPr>
              <w:ins w:id="3413" w:author="sumathi r" w:date="2020-06-26T16:30:00Z"/>
            </w:rPr>
          </w:rPrChange>
        </w:rPr>
        <w:pPrChange w:id="3414" w:author="user" w:date="2020-06-29T14:21:00Z">
          <w:pPr>
            <w:spacing w:line="240" w:lineRule="auto"/>
          </w:pPr>
        </w:pPrChange>
      </w:pPr>
      <w:ins w:id="3415" w:author="sumathi r" w:date="2020-06-26T16:29:00Z">
        <w:r w:rsidRPr="004936F7">
          <w:rPr>
            <w:rFonts w:ascii="Times New Roman" w:hAnsi="Times New Roman" w:cs="Times New Roman"/>
            <w:b/>
            <w:bCs/>
            <w:rPrChange w:id="3416" w:author="user" w:date="2020-06-29T14:53:00Z">
              <w:rPr/>
            </w:rPrChange>
          </w:rPr>
          <w:t>To add points for Power School Attendance/Schoology Assignment:</w:t>
        </w:r>
      </w:ins>
    </w:p>
    <w:p w14:paraId="3B322DF6" w14:textId="1A937125" w:rsidR="00464418" w:rsidRPr="004F1E35" w:rsidRDefault="00D801FA">
      <w:pPr>
        <w:spacing w:line="240" w:lineRule="auto"/>
        <w:jc w:val="both"/>
        <w:rPr>
          <w:ins w:id="3417" w:author="sumathi r" w:date="2020-06-26T16:29:00Z"/>
          <w:rFonts w:ascii="Times New Roman" w:hAnsi="Times New Roman" w:cs="Times New Roman"/>
          <w:rPrChange w:id="3418" w:author="user" w:date="2020-06-29T14:21:00Z">
            <w:rPr>
              <w:ins w:id="3419" w:author="sumathi r" w:date="2020-06-26T16:29:00Z"/>
            </w:rPr>
          </w:rPrChange>
        </w:rPr>
        <w:pPrChange w:id="3420" w:author="user" w:date="2020-06-29T14:53:00Z">
          <w:pPr>
            <w:spacing w:line="240" w:lineRule="auto"/>
          </w:pPr>
        </w:pPrChange>
      </w:pPr>
      <w:ins w:id="3421" w:author="sumathi r" w:date="2020-06-26T16:29:00Z">
        <w:r w:rsidRPr="004F1E35">
          <w:rPr>
            <w:rFonts w:ascii="Times New Roman" w:hAnsi="Times New Roman" w:cs="Times New Roman"/>
            <w:rPrChange w:id="3422" w:author="user" w:date="2020-06-29T14:21:00Z">
              <w:rPr/>
            </w:rPrChange>
          </w:rPr>
          <w:t xml:space="preserve">When Click on </w:t>
        </w:r>
        <w:r w:rsidRPr="004F1E35">
          <w:rPr>
            <w:rFonts w:ascii="Times New Roman" w:hAnsi="Times New Roman" w:cs="Times New Roman"/>
            <w:b/>
            <w:bCs/>
            <w:rPrChange w:id="3423" w:author="user" w:date="2020-06-29T14:21:00Z">
              <w:rPr>
                <w:b/>
                <w:bCs/>
              </w:rPr>
            </w:rPrChange>
          </w:rPr>
          <w:t xml:space="preserve">Add Points </w:t>
        </w:r>
        <w:r w:rsidRPr="004F1E35">
          <w:rPr>
            <w:rFonts w:ascii="Times New Roman" w:hAnsi="Times New Roman" w:cs="Times New Roman"/>
            <w:rPrChange w:id="3424" w:author="user" w:date="2020-06-29T14:21:00Z">
              <w:rPr/>
            </w:rPrChange>
          </w:rPr>
          <w:t>button</w:t>
        </w:r>
      </w:ins>
      <w:ins w:id="3425" w:author="sumathi r" w:date="2020-06-26T20:15:00Z">
        <w:r w:rsidR="00CF7D2D" w:rsidRPr="004F1E35">
          <w:rPr>
            <w:rFonts w:ascii="Times New Roman" w:hAnsi="Times New Roman" w:cs="Times New Roman"/>
            <w:rPrChange w:id="3426" w:author="user" w:date="2020-06-29T14:21:00Z">
              <w:rPr/>
            </w:rPrChange>
          </w:rPr>
          <w:t>, two input fields will add to add points. These points will dis</w:t>
        </w:r>
      </w:ins>
      <w:ins w:id="3427" w:author="sumathi r" w:date="2020-06-26T20:16:00Z">
        <w:r w:rsidR="00CF7D2D" w:rsidRPr="004F1E35">
          <w:rPr>
            <w:rFonts w:ascii="Times New Roman" w:hAnsi="Times New Roman" w:cs="Times New Roman"/>
            <w:rPrChange w:id="3428" w:author="user" w:date="2020-06-29T14:21:00Z">
              <w:rPr/>
            </w:rPrChange>
          </w:rPr>
          <w:t xml:space="preserve">play in </w:t>
        </w:r>
        <w:proofErr w:type="spellStart"/>
        <w:r w:rsidR="00CF7D2D" w:rsidRPr="004F1E35">
          <w:rPr>
            <w:rFonts w:ascii="Times New Roman" w:hAnsi="Times New Roman" w:cs="Times New Roman"/>
            <w:rPrChange w:id="3429" w:author="user" w:date="2020-06-29T14:21:00Z">
              <w:rPr/>
            </w:rPrChange>
          </w:rPr>
          <w:t>schoology</w:t>
        </w:r>
        <w:proofErr w:type="spellEnd"/>
        <w:r w:rsidR="00CF7D2D" w:rsidRPr="004F1E35">
          <w:rPr>
            <w:rFonts w:ascii="Times New Roman" w:hAnsi="Times New Roman" w:cs="Times New Roman"/>
            <w:rPrChange w:id="3430" w:author="user" w:date="2020-06-29T14:21:00Z">
              <w:rPr/>
            </w:rPrChange>
          </w:rPr>
          <w:t xml:space="preserve"> and power school</w:t>
        </w:r>
      </w:ins>
      <w:ins w:id="3431" w:author="sumathi r" w:date="2020-06-26T20:44:00Z">
        <w:r w:rsidR="00464418" w:rsidRPr="004F1E35">
          <w:rPr>
            <w:rFonts w:ascii="Times New Roman" w:hAnsi="Times New Roman" w:cs="Times New Roman"/>
            <w:rPrChange w:id="3432" w:author="user" w:date="2020-06-29T14:21:00Z">
              <w:rPr/>
            </w:rPrChange>
          </w:rPr>
          <w:t>. Th</w:t>
        </w:r>
      </w:ins>
      <w:ins w:id="3433" w:author="sumathi r" w:date="2020-06-26T20:45:00Z">
        <w:r w:rsidR="00464418" w:rsidRPr="004F1E35">
          <w:rPr>
            <w:rFonts w:ascii="Times New Roman" w:hAnsi="Times New Roman" w:cs="Times New Roman"/>
            <w:rPrChange w:id="3434" w:author="user" w:date="2020-06-29T14:21:00Z">
              <w:rPr/>
            </w:rPrChange>
          </w:rPr>
          <w:t xml:space="preserve">ese input points also have </w:t>
        </w:r>
      </w:ins>
      <w:ins w:id="3435" w:author="sumathi r" w:date="2020-06-26T20:47:00Z">
        <w:r w:rsidR="00455C82" w:rsidRPr="004F1E35">
          <w:rPr>
            <w:rFonts w:ascii="Times New Roman" w:hAnsi="Times New Roman" w:cs="Times New Roman"/>
            <w:b/>
            <w:bCs/>
            <w:rPrChange w:id="3436" w:author="user" w:date="2020-06-29T14:21:00Z">
              <w:rPr>
                <w:b/>
                <w:bCs/>
              </w:rPr>
            </w:rPrChange>
          </w:rPr>
          <w:t>R</w:t>
        </w:r>
        <w:r w:rsidR="00AC0442" w:rsidRPr="004F1E35">
          <w:rPr>
            <w:rFonts w:ascii="Times New Roman" w:hAnsi="Times New Roman" w:cs="Times New Roman"/>
            <w:b/>
            <w:bCs/>
            <w:rPrChange w:id="3437" w:author="user" w:date="2020-06-29T14:21:00Z">
              <w:rPr>
                <w:b/>
                <w:bCs/>
              </w:rPr>
            </w:rPrChange>
          </w:rPr>
          <w:t>emove</w:t>
        </w:r>
        <w:r w:rsidR="00455C82" w:rsidRPr="004F1E35">
          <w:rPr>
            <w:rFonts w:ascii="Times New Roman" w:hAnsi="Times New Roman" w:cs="Times New Roman"/>
            <w:b/>
            <w:bCs/>
            <w:rPrChange w:id="3438" w:author="user" w:date="2020-06-29T14:21:00Z">
              <w:rPr>
                <w:b/>
                <w:bCs/>
              </w:rPr>
            </w:rPrChange>
          </w:rPr>
          <w:t xml:space="preserve"> </w:t>
        </w:r>
      </w:ins>
      <w:ins w:id="3439" w:author="sumathi r" w:date="2020-06-26T20:45:00Z">
        <w:r w:rsidR="00464418" w:rsidRPr="004F1E35">
          <w:rPr>
            <w:rFonts w:ascii="Times New Roman" w:hAnsi="Times New Roman" w:cs="Times New Roman"/>
            <w:rPrChange w:id="3440" w:author="user" w:date="2020-06-29T14:21:00Z">
              <w:rPr/>
            </w:rPrChange>
          </w:rPr>
          <w:t>button</w:t>
        </w:r>
      </w:ins>
      <w:ins w:id="3441" w:author="sumathi r" w:date="2020-06-26T20:46:00Z">
        <w:r w:rsidR="00464418" w:rsidRPr="004F1E35">
          <w:rPr>
            <w:rFonts w:ascii="Times New Roman" w:hAnsi="Times New Roman" w:cs="Times New Roman"/>
            <w:rPrChange w:id="3442" w:author="user" w:date="2020-06-29T14:21:00Z">
              <w:rPr/>
            </w:rPrChange>
          </w:rPr>
          <w:t xml:space="preserve">. </w:t>
        </w:r>
      </w:ins>
      <w:ins w:id="3443" w:author="user" w:date="2020-06-29T14:53:00Z">
        <w:r w:rsidR="004936F7">
          <w:rPr>
            <w:rFonts w:ascii="Times New Roman" w:hAnsi="Times New Roman" w:cs="Times New Roman"/>
          </w:rPr>
          <w:t xml:space="preserve">The authorized </w:t>
        </w:r>
      </w:ins>
      <w:ins w:id="3444" w:author="sumathi r" w:date="2020-06-26T20:46:00Z">
        <w:r w:rsidR="00464418" w:rsidRPr="004F1E35">
          <w:rPr>
            <w:rFonts w:ascii="Times New Roman" w:hAnsi="Times New Roman" w:cs="Times New Roman"/>
            <w:rPrChange w:id="3445" w:author="user" w:date="2020-06-29T14:21:00Z">
              <w:rPr/>
            </w:rPrChange>
          </w:rPr>
          <w:t>Admin can add/remove points.</w:t>
        </w:r>
      </w:ins>
    </w:p>
    <w:p w14:paraId="23F41761" w14:textId="432921B6" w:rsidR="004F2E42" w:rsidRPr="004F1E35" w:rsidDel="004F2E42" w:rsidRDefault="00FE264D">
      <w:pPr>
        <w:spacing w:line="240" w:lineRule="auto"/>
        <w:jc w:val="both"/>
        <w:rPr>
          <w:del w:id="3446" w:author="sumathi r" w:date="2020-06-24T15:13:00Z"/>
          <w:rFonts w:ascii="Times New Roman" w:hAnsi="Times New Roman" w:cs="Times New Roman"/>
          <w:rPrChange w:id="3447" w:author="user" w:date="2020-06-29T14:21:00Z">
            <w:rPr>
              <w:del w:id="3448" w:author="sumathi r" w:date="2020-06-24T15:13:00Z"/>
            </w:rPr>
          </w:rPrChange>
        </w:rPr>
        <w:pPrChange w:id="3449" w:author="user" w:date="2020-06-29T14:21:00Z">
          <w:pPr/>
        </w:pPrChange>
      </w:pPr>
      <w:ins w:id="3450" w:author="sumathi r" w:date="2020-06-24T15:22:00Z">
        <w:r>
          <w:rPr>
            <w:rFonts w:ascii="Times New Roman" w:hAnsi="Times New Roman" w:cs="Times New Roman"/>
            <w:noProof/>
            <w:rPrChange w:id="3451" w:author="user" w:date="2020-06-29T14:21:00Z">
              <w:rPr>
                <w:rFonts w:ascii="Times New Roman" w:hAnsi="Times New Roman" w:cs="Times New Roman"/>
                <w:noProof/>
              </w:rPr>
            </w:rPrChange>
          </w:rPr>
          <w:lastRenderedPageBreak/>
          <w:pict w14:anchorId="7CF30B2F">
            <v:rect id="_x0000_s1090" style="position:absolute;left:0;text-align:left;margin-left:145.5pt;margin-top:434.25pt;width:66pt;height:30.75pt;z-index:251721728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  <v:path arrowok="t"/>
            </v:rect>
          </w:pict>
        </w:r>
      </w:ins>
      <w:ins w:id="3452" w:author="sumathi r" w:date="2020-06-24T15:15:00Z">
        <w:r>
          <w:rPr>
            <w:rFonts w:ascii="Times New Roman" w:hAnsi="Times New Roman" w:cs="Times New Roman"/>
            <w:noProof/>
            <w:rPrChange w:id="3453" w:author="user" w:date="2020-06-29T14:21:00Z">
              <w:rPr>
                <w:rFonts w:ascii="Times New Roman" w:hAnsi="Times New Roman" w:cs="Times New Roman"/>
                <w:noProof/>
              </w:rPr>
            </w:rPrChange>
          </w:rPr>
          <w:pict w14:anchorId="7CF30B2F">
            <v:rect id="_x0000_s1088" style="position:absolute;left:0;text-align:left;margin-left:150pt;margin-top:267pt;width:69pt;height:30.75pt;z-index:251720704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  <v:path arrowok="t"/>
            </v:rect>
          </w:pict>
        </w:r>
      </w:ins>
      <w:del w:id="3454" w:author="sumathi r" w:date="2020-06-24T15:14:00Z">
        <w:r>
          <w:rPr>
            <w:rFonts w:ascii="Times New Roman" w:hAnsi="Times New Roman" w:cs="Times New Roman"/>
            <w:noProof/>
            <w:rPrChange w:id="3455" w:author="user" w:date="2020-06-29T14:21:00Z">
              <w:rPr>
                <w:rFonts w:ascii="Times New Roman" w:hAnsi="Times New Roman" w:cs="Times New Roman"/>
                <w:noProof/>
              </w:rPr>
            </w:rPrChange>
          </w:rPr>
          <w:pict w14:anchorId="66179DCE">
            <v:rect id="_x0000_s1087" style="position:absolute;left:0;text-align:left;margin-left:187.5pt;margin-top:266.25pt;width:62.25pt;height:29.25pt;z-index:251719680;mso-position-horizontal-relative:text;mso-position-vertical-relative:text" strokecolor="black [3213]"/>
          </w:pict>
        </w:r>
      </w:del>
    </w:p>
    <w:p w14:paraId="78F4FBD7" w14:textId="6F45D6D1" w:rsidR="00E42FD4" w:rsidRPr="004F1E35" w:rsidRDefault="00C33417">
      <w:pPr>
        <w:jc w:val="both"/>
        <w:rPr>
          <w:rFonts w:ascii="Times New Roman" w:hAnsi="Times New Roman" w:cs="Times New Roman"/>
          <w:rPrChange w:id="3456" w:author="user" w:date="2020-06-29T14:21:00Z">
            <w:rPr/>
          </w:rPrChange>
        </w:rPr>
        <w:pPrChange w:id="3457" w:author="user" w:date="2020-06-29T14:21:00Z">
          <w:pPr/>
        </w:pPrChange>
      </w:pPr>
      <w:del w:id="3458" w:author="sumathi r" w:date="2020-06-24T13:46:00Z">
        <w:r w:rsidRPr="004F1E35" w:rsidDel="005B0F6A">
          <w:rPr>
            <w:rFonts w:ascii="Times New Roman" w:hAnsi="Times New Roman" w:cs="Times New Roman"/>
            <w:noProof/>
            <w:rPrChange w:id="3459" w:author="user" w:date="2020-06-29T14:21:00Z">
              <w:rPr>
                <w:noProof/>
              </w:rPr>
            </w:rPrChange>
          </w:rPr>
          <w:drawing>
            <wp:inline distT="0" distB="0" distL="0" distR="0" wp14:anchorId="2632E077" wp14:editId="46C43E7D">
              <wp:extent cx="5943600" cy="6238797"/>
              <wp:effectExtent l="19050" t="19050" r="0" b="0"/>
              <wp:docPr id="164" name="Picture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"/>
                      <pic:cNvPicPr>
                        <a:picLocks noChangeAspect="1" noChangeArrowheads="1"/>
                      </pic:cNvPicPr>
                    </pic:nvPicPr>
                    <pic:blipFill>
                      <a:blip r:embed="rId69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238797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1"/>
                        </a:solidFill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  <w:ins w:id="3460" w:author="sumathi r" w:date="2020-06-24T13:46:00Z">
        <w:r w:rsidR="005B0F6A" w:rsidRPr="004F1E35">
          <w:rPr>
            <w:rFonts w:ascii="Times New Roman" w:hAnsi="Times New Roman" w:cs="Times New Roman"/>
            <w:noProof/>
            <w:rPrChange w:id="3461" w:author="user" w:date="2020-06-29T14:21:00Z">
              <w:rPr>
                <w:noProof/>
              </w:rPr>
            </w:rPrChange>
          </w:rPr>
          <w:drawing>
            <wp:inline distT="0" distB="0" distL="0" distR="0" wp14:anchorId="68B6E381" wp14:editId="4B42B55D">
              <wp:extent cx="5681345" cy="8229600"/>
              <wp:effectExtent l="0" t="0" r="0" b="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81345" cy="8229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6E69EE" w14:textId="77777777" w:rsidR="00535D57" w:rsidRPr="004F1E35" w:rsidRDefault="00535D57">
      <w:pPr>
        <w:spacing w:line="240" w:lineRule="auto"/>
        <w:jc w:val="both"/>
        <w:rPr>
          <w:rFonts w:ascii="Times New Roman" w:hAnsi="Times New Roman" w:cs="Times New Roman"/>
          <w:rPrChange w:id="3462" w:author="user" w:date="2020-06-29T14:21:00Z">
            <w:rPr/>
          </w:rPrChange>
        </w:rPr>
        <w:pPrChange w:id="3463" w:author="user" w:date="2020-06-29T14:21:00Z">
          <w:pPr/>
        </w:pPrChange>
      </w:pPr>
    </w:p>
    <w:p w14:paraId="4BE2AEFE" w14:textId="77777777" w:rsidR="00535D57" w:rsidRPr="004F1E35" w:rsidRDefault="00535D57">
      <w:pPr>
        <w:pStyle w:val="Heading2"/>
        <w:spacing w:line="240" w:lineRule="auto"/>
        <w:jc w:val="both"/>
        <w:rPr>
          <w:rFonts w:ascii="Times New Roman" w:hAnsi="Times New Roman" w:cs="Times New Roman"/>
          <w:rPrChange w:id="3464" w:author="user" w:date="2020-06-29T14:21:00Z">
            <w:rPr/>
          </w:rPrChange>
        </w:rPr>
        <w:pPrChange w:id="3465" w:author="user" w:date="2020-06-29T14:21:00Z">
          <w:pPr>
            <w:pStyle w:val="Heading2"/>
          </w:pPr>
        </w:pPrChange>
      </w:pPr>
      <w:bookmarkStart w:id="3466" w:name="_Toc44335628"/>
      <w:r w:rsidRPr="004F1E35">
        <w:rPr>
          <w:rFonts w:ascii="Times New Roman" w:hAnsi="Times New Roman" w:cs="Times New Roman"/>
          <w:rPrChange w:id="3467" w:author="user" w:date="2020-06-29T14:21:00Z">
            <w:rPr/>
          </w:rPrChange>
        </w:rPr>
        <w:lastRenderedPageBreak/>
        <w:t>Reports:</w:t>
      </w:r>
      <w:bookmarkEnd w:id="3466"/>
    </w:p>
    <w:p w14:paraId="526036D1" w14:textId="77777777" w:rsidR="00535D57" w:rsidRPr="004F1E35" w:rsidRDefault="00535D57">
      <w:pPr>
        <w:pStyle w:val="ListParagraph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rPrChange w:id="3468" w:author="user" w:date="2020-06-29T14:21:00Z">
            <w:rPr/>
          </w:rPrChange>
        </w:rPr>
        <w:pPrChange w:id="3469" w:author="user" w:date="2020-06-29T14:21:00Z">
          <w:pPr>
            <w:pStyle w:val="ListParagraph"/>
            <w:numPr>
              <w:numId w:val="41"/>
            </w:numPr>
            <w:ind w:hanging="360"/>
          </w:pPr>
        </w:pPrChange>
      </w:pPr>
      <w:r w:rsidRPr="004F1E35">
        <w:rPr>
          <w:rFonts w:ascii="Times New Roman" w:hAnsi="Times New Roman" w:cs="Times New Roman"/>
          <w:rPrChange w:id="3470" w:author="user" w:date="2020-06-29T14:21:00Z">
            <w:rPr/>
          </w:rPrChange>
        </w:rPr>
        <w:t xml:space="preserve">You can view the </w:t>
      </w:r>
      <w:r w:rsidR="001A7519" w:rsidRPr="004F1E35">
        <w:rPr>
          <w:rFonts w:ascii="Times New Roman" w:hAnsi="Times New Roman" w:cs="Times New Roman"/>
          <w:b/>
          <w:rPrChange w:id="3471" w:author="user" w:date="2020-06-29T14:21:00Z">
            <w:rPr>
              <w:b/>
            </w:rPr>
          </w:rPrChange>
        </w:rPr>
        <w:t xml:space="preserve">Reports </w:t>
      </w:r>
      <w:ins w:id="3472" w:author="user" w:date="2020-02-27T06:39:00Z">
        <w:r w:rsidR="00C9648C" w:rsidRPr="004F1E35">
          <w:rPr>
            <w:rFonts w:ascii="Times New Roman" w:hAnsi="Times New Roman" w:cs="Times New Roman"/>
            <w:rPrChange w:id="3473" w:author="user" w:date="2020-06-29T14:21:00Z">
              <w:rPr/>
            </w:rPrChange>
          </w:rPr>
          <w:t>by s</w:t>
        </w:r>
      </w:ins>
      <w:del w:id="3474" w:author="user" w:date="2020-02-27T06:39:00Z">
        <w:r w:rsidR="001A7519" w:rsidRPr="004F1E35" w:rsidDel="00C9648C">
          <w:rPr>
            <w:rFonts w:ascii="Times New Roman" w:hAnsi="Times New Roman" w:cs="Times New Roman"/>
            <w:rPrChange w:id="3475" w:author="user" w:date="2020-06-29T14:21:00Z">
              <w:rPr/>
            </w:rPrChange>
          </w:rPr>
          <w:delText>s</w:delText>
        </w:r>
      </w:del>
      <w:r w:rsidR="001A7519" w:rsidRPr="004F1E35">
        <w:rPr>
          <w:rFonts w:ascii="Times New Roman" w:hAnsi="Times New Roman" w:cs="Times New Roman"/>
          <w:rPrChange w:id="3476" w:author="user" w:date="2020-06-29T14:21:00Z">
            <w:rPr/>
          </w:rPrChange>
        </w:rPr>
        <w:t>elect</w:t>
      </w:r>
      <w:ins w:id="3477" w:author="user" w:date="2020-02-27T06:39:00Z">
        <w:r w:rsidR="00C9648C" w:rsidRPr="004F1E35">
          <w:rPr>
            <w:rFonts w:ascii="Times New Roman" w:hAnsi="Times New Roman" w:cs="Times New Roman"/>
            <w:rPrChange w:id="3478" w:author="user" w:date="2020-06-29T14:21:00Z">
              <w:rPr/>
            </w:rPrChange>
          </w:rPr>
          <w:t>ing</w:t>
        </w:r>
      </w:ins>
      <w:r w:rsidR="001A7519" w:rsidRPr="004F1E35">
        <w:rPr>
          <w:rFonts w:ascii="Times New Roman" w:hAnsi="Times New Roman" w:cs="Times New Roman"/>
          <w:rPrChange w:id="3479" w:author="user" w:date="2020-06-29T14:21:00Z">
            <w:rPr/>
          </w:rPrChange>
        </w:rPr>
        <w:t xml:space="preserve"> </w:t>
      </w:r>
      <w:ins w:id="3480" w:author="user" w:date="2020-02-27T06:39:00Z">
        <w:r w:rsidR="00C9648C" w:rsidRPr="004F1E35">
          <w:rPr>
            <w:rFonts w:ascii="Times New Roman" w:hAnsi="Times New Roman" w:cs="Times New Roman"/>
            <w:rPrChange w:id="3481" w:author="user" w:date="2020-06-29T14:21:00Z">
              <w:rPr/>
            </w:rPrChange>
          </w:rPr>
          <w:t xml:space="preserve">the </w:t>
        </w:r>
      </w:ins>
      <w:r w:rsidR="001A7519" w:rsidRPr="004F1E35">
        <w:rPr>
          <w:rFonts w:ascii="Times New Roman" w:hAnsi="Times New Roman" w:cs="Times New Roman"/>
          <w:rPrChange w:id="3482" w:author="user" w:date="2020-06-29T14:21:00Z">
            <w:rPr/>
          </w:rPrChange>
        </w:rPr>
        <w:t>option as shown below.</w:t>
      </w:r>
      <w:r w:rsidR="00D2669D" w:rsidRPr="004F1E35">
        <w:rPr>
          <w:rFonts w:ascii="Times New Roman" w:hAnsi="Times New Roman" w:cs="Times New Roman"/>
          <w:rPrChange w:id="3483" w:author="user" w:date="2020-06-29T14:21:00Z">
            <w:rPr/>
          </w:rPrChange>
        </w:rPr>
        <w:t xml:space="preserve"> </w:t>
      </w:r>
      <w:ins w:id="3484" w:author="user" w:date="2020-02-27T06:40:00Z">
        <w:r w:rsidR="00C9648C" w:rsidRPr="004F1E35">
          <w:rPr>
            <w:rFonts w:ascii="Times New Roman" w:hAnsi="Times New Roman" w:cs="Times New Roman"/>
            <w:rPrChange w:id="3485" w:author="user" w:date="2020-06-29T14:21:00Z">
              <w:rPr/>
            </w:rPrChange>
          </w:rPr>
          <w:t xml:space="preserve"> Various reports include t</w:t>
        </w:r>
      </w:ins>
      <w:ins w:id="3486" w:author="user" w:date="2020-02-27T06:39:00Z">
        <w:r w:rsidR="00C9648C" w:rsidRPr="004F1E35">
          <w:rPr>
            <w:rFonts w:ascii="Times New Roman" w:hAnsi="Times New Roman" w:cs="Times New Roman"/>
            <w:rPrChange w:id="3487" w:author="user" w:date="2020-06-29T14:21:00Z">
              <w:rPr/>
            </w:rPrChange>
          </w:rPr>
          <w:t>he n</w:t>
        </w:r>
      </w:ins>
      <w:del w:id="3488" w:author="user" w:date="2020-02-27T06:39:00Z">
        <w:r w:rsidR="00D2669D" w:rsidRPr="004F1E35" w:rsidDel="00C9648C">
          <w:rPr>
            <w:rFonts w:ascii="Times New Roman" w:hAnsi="Times New Roman" w:cs="Times New Roman"/>
            <w:rPrChange w:id="3489" w:author="user" w:date="2020-06-29T14:21:00Z">
              <w:rPr/>
            </w:rPrChange>
          </w:rPr>
          <w:delText>N</w:delText>
        </w:r>
      </w:del>
      <w:r w:rsidR="00D2669D" w:rsidRPr="004F1E35">
        <w:rPr>
          <w:rFonts w:ascii="Times New Roman" w:hAnsi="Times New Roman" w:cs="Times New Roman"/>
          <w:rPrChange w:id="3490" w:author="user" w:date="2020-06-29T14:21:00Z">
            <w:rPr/>
          </w:rPrChange>
        </w:rPr>
        <w:t xml:space="preserve">umber of opportunities by organizations, </w:t>
      </w:r>
      <w:ins w:id="3491" w:author="user" w:date="2020-02-27T06:40:00Z">
        <w:r w:rsidR="00C9648C" w:rsidRPr="004F1E35">
          <w:rPr>
            <w:rFonts w:ascii="Times New Roman" w:hAnsi="Times New Roman" w:cs="Times New Roman"/>
            <w:rPrChange w:id="3492" w:author="user" w:date="2020-06-29T14:21:00Z">
              <w:rPr/>
            </w:rPrChange>
          </w:rPr>
          <w:t>n</w:t>
        </w:r>
      </w:ins>
      <w:del w:id="3493" w:author="user" w:date="2020-02-27T06:40:00Z">
        <w:r w:rsidR="00D2669D" w:rsidRPr="004F1E35" w:rsidDel="00C9648C">
          <w:rPr>
            <w:rFonts w:ascii="Times New Roman" w:hAnsi="Times New Roman" w:cs="Times New Roman"/>
            <w:rPrChange w:id="3494" w:author="user" w:date="2020-06-29T14:21:00Z">
              <w:rPr/>
            </w:rPrChange>
          </w:rPr>
          <w:delText>N</w:delText>
        </w:r>
      </w:del>
      <w:r w:rsidR="00D2669D" w:rsidRPr="004F1E35">
        <w:rPr>
          <w:rFonts w:ascii="Times New Roman" w:hAnsi="Times New Roman" w:cs="Times New Roman"/>
          <w:rPrChange w:id="3495" w:author="user" w:date="2020-06-29T14:21:00Z">
            <w:rPr/>
          </w:rPrChange>
        </w:rPr>
        <w:t xml:space="preserve">umber of students with profiles, </w:t>
      </w:r>
      <w:ins w:id="3496" w:author="user" w:date="2020-02-27T06:40:00Z">
        <w:r w:rsidR="00C9648C" w:rsidRPr="004F1E35">
          <w:rPr>
            <w:rFonts w:ascii="Times New Roman" w:hAnsi="Times New Roman" w:cs="Times New Roman"/>
            <w:rPrChange w:id="3497" w:author="user" w:date="2020-06-29T14:21:00Z">
              <w:rPr/>
            </w:rPrChange>
          </w:rPr>
          <w:t>n</w:t>
        </w:r>
      </w:ins>
      <w:del w:id="3498" w:author="user" w:date="2020-02-27T06:40:00Z">
        <w:r w:rsidR="00D2669D" w:rsidRPr="004F1E35" w:rsidDel="00C9648C">
          <w:rPr>
            <w:rFonts w:ascii="Times New Roman" w:hAnsi="Times New Roman" w:cs="Times New Roman"/>
            <w:rPrChange w:id="3499" w:author="user" w:date="2020-06-29T14:21:00Z">
              <w:rPr/>
            </w:rPrChange>
          </w:rPr>
          <w:delText>N</w:delText>
        </w:r>
      </w:del>
      <w:r w:rsidR="00D2669D" w:rsidRPr="004F1E35">
        <w:rPr>
          <w:rFonts w:ascii="Times New Roman" w:hAnsi="Times New Roman" w:cs="Times New Roman"/>
          <w:rPrChange w:id="3500" w:author="user" w:date="2020-06-29T14:21:00Z">
            <w:rPr/>
          </w:rPrChange>
        </w:rPr>
        <w:t xml:space="preserve">umber of matches with at least three (3) stars, </w:t>
      </w:r>
      <w:ins w:id="3501" w:author="user" w:date="2020-02-27T06:40:00Z">
        <w:r w:rsidR="00C9648C" w:rsidRPr="004F1E35">
          <w:rPr>
            <w:rFonts w:ascii="Times New Roman" w:hAnsi="Times New Roman" w:cs="Times New Roman"/>
            <w:rPrChange w:id="3502" w:author="user" w:date="2020-06-29T14:21:00Z">
              <w:rPr/>
            </w:rPrChange>
          </w:rPr>
          <w:t>t</w:t>
        </w:r>
      </w:ins>
      <w:del w:id="3503" w:author="user" w:date="2020-02-27T06:40:00Z">
        <w:r w:rsidR="00D2669D" w:rsidRPr="004F1E35" w:rsidDel="00C9648C">
          <w:rPr>
            <w:rFonts w:ascii="Times New Roman" w:hAnsi="Times New Roman" w:cs="Times New Roman"/>
            <w:rPrChange w:id="3504" w:author="user" w:date="2020-06-29T14:21:00Z">
              <w:rPr/>
            </w:rPrChange>
          </w:rPr>
          <w:delText>T</w:delText>
        </w:r>
      </w:del>
      <w:r w:rsidR="00D2669D" w:rsidRPr="004F1E35">
        <w:rPr>
          <w:rFonts w:ascii="Times New Roman" w:hAnsi="Times New Roman" w:cs="Times New Roman"/>
          <w:rPrChange w:id="3505" w:author="user" w:date="2020-06-29T14:21:00Z">
            <w:rPr/>
          </w:rPrChange>
        </w:rPr>
        <w:t>op industries of interest.</w:t>
      </w:r>
    </w:p>
    <w:p w14:paraId="5023C305" w14:textId="77777777" w:rsidR="001A7519" w:rsidRPr="004F1E35" w:rsidRDefault="00D2669D">
      <w:pPr>
        <w:spacing w:line="240" w:lineRule="auto"/>
        <w:jc w:val="both"/>
        <w:rPr>
          <w:rFonts w:ascii="Times New Roman" w:hAnsi="Times New Roman" w:cs="Times New Roman"/>
          <w:b/>
          <w:rPrChange w:id="3506" w:author="user" w:date="2020-06-29T14:21:00Z">
            <w:rPr>
              <w:b/>
            </w:rPr>
          </w:rPrChange>
        </w:rPr>
        <w:pPrChange w:id="3507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noProof/>
          <w:rPrChange w:id="3508" w:author="user" w:date="2020-06-29T14:21:00Z">
            <w:rPr>
              <w:b/>
              <w:noProof/>
            </w:rPr>
          </w:rPrChange>
        </w:rPr>
        <w:drawing>
          <wp:inline distT="0" distB="0" distL="0" distR="0" wp14:anchorId="2DA6D810" wp14:editId="715159C4">
            <wp:extent cx="5943600" cy="2309184"/>
            <wp:effectExtent l="19050" t="19050" r="0" b="0"/>
            <wp:docPr id="16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18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D8185" w14:textId="77777777" w:rsidR="00D2669D" w:rsidRPr="004F1E35" w:rsidRDefault="00D2669D">
      <w:pPr>
        <w:pStyle w:val="ListParagraph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b/>
          <w:rPrChange w:id="3509" w:author="user" w:date="2020-06-29T14:21:00Z">
            <w:rPr>
              <w:b/>
            </w:rPr>
          </w:rPrChange>
        </w:rPr>
        <w:pPrChange w:id="3510" w:author="user" w:date="2020-06-29T14:21:00Z">
          <w:pPr>
            <w:pStyle w:val="ListParagraph"/>
            <w:numPr>
              <w:numId w:val="41"/>
            </w:numPr>
            <w:ind w:hanging="360"/>
          </w:pPr>
        </w:pPrChange>
      </w:pPr>
      <w:r w:rsidRPr="004F1E35">
        <w:rPr>
          <w:rFonts w:ascii="Times New Roman" w:hAnsi="Times New Roman" w:cs="Times New Roman"/>
          <w:rPrChange w:id="3511" w:author="user" w:date="2020-06-29T14:21:00Z">
            <w:rPr/>
          </w:rPrChange>
        </w:rPr>
        <w:t>You can select any one</w:t>
      </w:r>
      <w:ins w:id="3512" w:author="user" w:date="2020-02-27T06:40:00Z">
        <w:r w:rsidR="00C9648C" w:rsidRPr="004F1E35">
          <w:rPr>
            <w:rFonts w:ascii="Times New Roman" w:hAnsi="Times New Roman" w:cs="Times New Roman"/>
            <w:rPrChange w:id="3513" w:author="user" w:date="2020-06-29T14:21:00Z">
              <w:rPr/>
            </w:rPrChange>
          </w:rPr>
          <w:t xml:space="preserve"> of the</w:t>
        </w:r>
      </w:ins>
      <w:r w:rsidRPr="004F1E35">
        <w:rPr>
          <w:rFonts w:ascii="Times New Roman" w:hAnsi="Times New Roman" w:cs="Times New Roman"/>
          <w:rPrChange w:id="3514" w:author="user" w:date="2020-06-29T14:21:00Z">
            <w:rPr/>
          </w:rPrChange>
        </w:rPr>
        <w:t xml:space="preserve"> option</w:t>
      </w:r>
      <w:ins w:id="3515" w:author="user" w:date="2020-02-27T06:40:00Z">
        <w:r w:rsidR="00C9648C" w:rsidRPr="004F1E35">
          <w:rPr>
            <w:rFonts w:ascii="Times New Roman" w:hAnsi="Times New Roman" w:cs="Times New Roman"/>
            <w:rPrChange w:id="3516" w:author="user" w:date="2020-06-29T14:21:00Z">
              <w:rPr/>
            </w:rPrChange>
          </w:rPr>
          <w:t>s</w:t>
        </w:r>
      </w:ins>
      <w:r w:rsidRPr="004F1E35">
        <w:rPr>
          <w:rFonts w:ascii="Times New Roman" w:hAnsi="Times New Roman" w:cs="Times New Roman"/>
          <w:rPrChange w:id="3517" w:author="user" w:date="2020-06-29T14:21:00Z">
            <w:rPr/>
          </w:rPrChange>
        </w:rPr>
        <w:t xml:space="preserve"> to view</w:t>
      </w:r>
      <w:r w:rsidR="00C10D23" w:rsidRPr="004F1E35">
        <w:rPr>
          <w:rFonts w:ascii="Times New Roman" w:hAnsi="Times New Roman" w:cs="Times New Roman"/>
          <w:rPrChange w:id="3518" w:author="user" w:date="2020-06-29T14:21:00Z">
            <w:rPr/>
          </w:rPrChange>
        </w:rPr>
        <w:t xml:space="preserve"> or print</w:t>
      </w:r>
      <w:r w:rsidRPr="004F1E35">
        <w:rPr>
          <w:rFonts w:ascii="Times New Roman" w:hAnsi="Times New Roman" w:cs="Times New Roman"/>
          <w:rPrChange w:id="3519" w:author="user" w:date="2020-06-29T14:21:00Z">
            <w:rPr/>
          </w:rPrChange>
        </w:rPr>
        <w:t xml:space="preserve"> relative information as shown</w:t>
      </w:r>
      <w:del w:id="3520" w:author="user" w:date="2020-02-27T06:40:00Z">
        <w:r w:rsidRPr="004F1E35" w:rsidDel="00C9648C">
          <w:rPr>
            <w:rFonts w:ascii="Times New Roman" w:hAnsi="Times New Roman" w:cs="Times New Roman"/>
            <w:rPrChange w:id="3521" w:author="user" w:date="2020-06-29T14:21:00Z">
              <w:rPr/>
            </w:rPrChange>
          </w:rPr>
          <w:delText xml:space="preserve"> in</w:delText>
        </w:r>
      </w:del>
      <w:r w:rsidRPr="004F1E35">
        <w:rPr>
          <w:rFonts w:ascii="Times New Roman" w:hAnsi="Times New Roman" w:cs="Times New Roman"/>
          <w:rPrChange w:id="3522" w:author="user" w:date="2020-06-29T14:21:00Z">
            <w:rPr/>
          </w:rPrChange>
        </w:rPr>
        <w:t xml:space="preserve"> below.</w:t>
      </w:r>
      <w:r w:rsidR="00006005" w:rsidRPr="004F1E35">
        <w:rPr>
          <w:rFonts w:ascii="Times New Roman" w:hAnsi="Times New Roman" w:cs="Times New Roman"/>
          <w:rPrChange w:id="3523" w:author="user" w:date="2020-06-29T14:21:00Z">
            <w:rPr/>
          </w:rPrChange>
        </w:rPr>
        <w:t xml:space="preserve"> Also</w:t>
      </w:r>
      <w:ins w:id="3524" w:author="user" w:date="2020-02-27T06:41:00Z">
        <w:r w:rsidR="00C9648C" w:rsidRPr="004F1E35">
          <w:rPr>
            <w:rFonts w:ascii="Times New Roman" w:hAnsi="Times New Roman" w:cs="Times New Roman"/>
            <w:rPrChange w:id="3525" w:author="user" w:date="2020-06-29T14:21:00Z">
              <w:rPr/>
            </w:rPrChange>
          </w:rPr>
          <w:t>,</w:t>
        </w:r>
      </w:ins>
      <w:r w:rsidR="00006005" w:rsidRPr="004F1E35">
        <w:rPr>
          <w:rFonts w:ascii="Times New Roman" w:hAnsi="Times New Roman" w:cs="Times New Roman"/>
          <w:rPrChange w:id="3526" w:author="user" w:date="2020-06-29T14:21:00Z">
            <w:rPr/>
          </w:rPrChange>
        </w:rPr>
        <w:t xml:space="preserve"> you can search by organization name, email-</w:t>
      </w:r>
      <w:proofErr w:type="gramStart"/>
      <w:r w:rsidR="00006005" w:rsidRPr="004F1E35">
        <w:rPr>
          <w:rFonts w:ascii="Times New Roman" w:hAnsi="Times New Roman" w:cs="Times New Roman"/>
          <w:rPrChange w:id="3527" w:author="user" w:date="2020-06-29T14:21:00Z">
            <w:rPr/>
          </w:rPrChange>
        </w:rPr>
        <w:t>id</w:t>
      </w:r>
      <w:proofErr w:type="gramEnd"/>
      <w:r w:rsidR="00006005" w:rsidRPr="004F1E35">
        <w:rPr>
          <w:rFonts w:ascii="Times New Roman" w:hAnsi="Times New Roman" w:cs="Times New Roman"/>
          <w:rPrChange w:id="3528" w:author="user" w:date="2020-06-29T14:21:00Z">
            <w:rPr/>
          </w:rPrChange>
        </w:rPr>
        <w:t xml:space="preserve"> a</w:t>
      </w:r>
      <w:ins w:id="3529" w:author="user" w:date="2020-02-27T06:40:00Z">
        <w:r w:rsidR="00C9648C" w:rsidRPr="004F1E35">
          <w:rPr>
            <w:rFonts w:ascii="Times New Roman" w:hAnsi="Times New Roman" w:cs="Times New Roman"/>
            <w:rPrChange w:id="3530" w:author="user" w:date="2020-06-29T14:21:00Z">
              <w:rPr/>
            </w:rPrChange>
          </w:rPr>
          <w:t>nd other p</w:t>
        </w:r>
      </w:ins>
      <w:ins w:id="3531" w:author="user" w:date="2020-02-27T06:41:00Z">
        <w:r w:rsidR="00C9648C" w:rsidRPr="004F1E35">
          <w:rPr>
            <w:rFonts w:ascii="Times New Roman" w:hAnsi="Times New Roman" w:cs="Times New Roman"/>
            <w:rPrChange w:id="3532" w:author="user" w:date="2020-06-29T14:21:00Z">
              <w:rPr/>
            </w:rPrChange>
          </w:rPr>
          <w:t>arameters</w:t>
        </w:r>
      </w:ins>
      <w:del w:id="3533" w:author="user" w:date="2020-02-27T06:40:00Z">
        <w:r w:rsidR="00006005" w:rsidRPr="004F1E35" w:rsidDel="00C9648C">
          <w:rPr>
            <w:rFonts w:ascii="Times New Roman" w:hAnsi="Times New Roman" w:cs="Times New Roman"/>
            <w:rPrChange w:id="3534" w:author="user" w:date="2020-06-29T14:21:00Z">
              <w:rPr/>
            </w:rPrChange>
          </w:rPr>
          <w:delText>nd etc.</w:delText>
        </w:r>
      </w:del>
    </w:p>
    <w:p w14:paraId="465E719B" w14:textId="33B5170C" w:rsidR="00006005" w:rsidRPr="004F1E35" w:rsidRDefault="00006005">
      <w:pPr>
        <w:spacing w:line="240" w:lineRule="auto"/>
        <w:ind w:left="360"/>
        <w:jc w:val="both"/>
        <w:rPr>
          <w:ins w:id="3535" w:author="sumathi r" w:date="2020-06-26T21:00:00Z"/>
          <w:rFonts w:ascii="Times New Roman" w:hAnsi="Times New Roman" w:cs="Times New Roman"/>
          <w:b/>
          <w:rPrChange w:id="3536" w:author="user" w:date="2020-06-29T14:21:00Z">
            <w:rPr>
              <w:ins w:id="3537" w:author="sumathi r" w:date="2020-06-26T21:00:00Z"/>
              <w:b/>
            </w:rPr>
          </w:rPrChange>
        </w:rPr>
        <w:pPrChange w:id="3538" w:author="user" w:date="2020-06-29T14:21:00Z">
          <w:pPr>
            <w:spacing w:line="240" w:lineRule="auto"/>
            <w:ind w:left="360"/>
          </w:pPr>
        </w:pPrChange>
      </w:pPr>
      <w:r w:rsidRPr="004F1E35">
        <w:rPr>
          <w:rFonts w:ascii="Times New Roman" w:hAnsi="Times New Roman" w:cs="Times New Roman"/>
          <w:b/>
          <w:noProof/>
          <w:rPrChange w:id="3539" w:author="user" w:date="2020-06-29T14:21:00Z">
            <w:rPr>
              <w:b/>
              <w:noProof/>
            </w:rPr>
          </w:rPrChange>
        </w:rPr>
        <w:drawing>
          <wp:inline distT="0" distB="0" distL="0" distR="0" wp14:anchorId="5C540373" wp14:editId="00C4FD7D">
            <wp:extent cx="5943600" cy="4599791"/>
            <wp:effectExtent l="19050" t="19050" r="0" b="0"/>
            <wp:docPr id="16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979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1EE51" w14:textId="77777777" w:rsidR="003D1B54" w:rsidRPr="004F1E35" w:rsidRDefault="003D1B54">
      <w:pPr>
        <w:spacing w:line="240" w:lineRule="auto"/>
        <w:ind w:left="360"/>
        <w:jc w:val="both"/>
        <w:rPr>
          <w:ins w:id="3540" w:author="sumathi r" w:date="2020-06-26T21:00:00Z"/>
          <w:rFonts w:ascii="Times New Roman" w:hAnsi="Times New Roman" w:cs="Times New Roman"/>
          <w:b/>
          <w:rPrChange w:id="3541" w:author="user" w:date="2020-06-29T14:21:00Z">
            <w:rPr>
              <w:ins w:id="3542" w:author="sumathi r" w:date="2020-06-26T21:00:00Z"/>
              <w:b/>
            </w:rPr>
          </w:rPrChange>
        </w:rPr>
        <w:pPrChange w:id="3543" w:author="user" w:date="2020-06-29T14:21:00Z">
          <w:pPr>
            <w:spacing w:line="240" w:lineRule="auto"/>
            <w:ind w:left="360"/>
          </w:pPr>
        </w:pPrChange>
      </w:pPr>
    </w:p>
    <w:p w14:paraId="5D4144FE" w14:textId="0C046425" w:rsidR="003D1B54" w:rsidRPr="004F1E35" w:rsidRDefault="003D1B54">
      <w:pPr>
        <w:pStyle w:val="Heading2"/>
        <w:spacing w:line="240" w:lineRule="auto"/>
        <w:jc w:val="both"/>
        <w:rPr>
          <w:ins w:id="3544" w:author="sumathi r" w:date="2020-06-26T21:00:00Z"/>
          <w:rFonts w:ascii="Times New Roman" w:hAnsi="Times New Roman" w:cs="Times New Roman"/>
          <w:rPrChange w:id="3545" w:author="user" w:date="2020-06-29T14:21:00Z">
            <w:rPr>
              <w:ins w:id="3546" w:author="sumathi r" w:date="2020-06-26T21:00:00Z"/>
            </w:rPr>
          </w:rPrChange>
        </w:rPr>
        <w:pPrChange w:id="3547" w:author="user" w:date="2020-06-29T14:21:00Z">
          <w:pPr>
            <w:pStyle w:val="Heading2"/>
            <w:spacing w:line="240" w:lineRule="auto"/>
          </w:pPr>
        </w:pPrChange>
      </w:pPr>
      <w:bookmarkStart w:id="3548" w:name="_Toc44335629"/>
      <w:ins w:id="3549" w:author="sumathi r" w:date="2020-06-26T21:00:00Z">
        <w:r w:rsidRPr="004F1E35">
          <w:rPr>
            <w:rFonts w:ascii="Times New Roman" w:hAnsi="Times New Roman" w:cs="Times New Roman"/>
            <w:rPrChange w:id="3550" w:author="user" w:date="2020-06-29T14:21:00Z">
              <w:rPr/>
            </w:rPrChange>
          </w:rPr>
          <w:lastRenderedPageBreak/>
          <w:t>Schoology:</w:t>
        </w:r>
        <w:bookmarkEnd w:id="3548"/>
      </w:ins>
    </w:p>
    <w:p w14:paraId="2C00BF3B" w14:textId="548BA6DF" w:rsidR="003D1B54" w:rsidRPr="008B1D31" w:rsidRDefault="003D1B54" w:rsidP="004F1E35">
      <w:pPr>
        <w:pStyle w:val="ListParagraph"/>
        <w:numPr>
          <w:ilvl w:val="0"/>
          <w:numId w:val="41"/>
        </w:numPr>
        <w:spacing w:line="240" w:lineRule="auto"/>
        <w:jc w:val="both"/>
        <w:rPr>
          <w:ins w:id="3551" w:author="user" w:date="2020-06-29T14:54:00Z"/>
          <w:rFonts w:ascii="Times New Roman" w:hAnsi="Times New Roman" w:cs="Times New Roman"/>
        </w:rPr>
      </w:pPr>
      <w:ins w:id="3552" w:author="sumathi r" w:date="2020-06-26T21:00:00Z">
        <w:r w:rsidRPr="008B1D31">
          <w:rPr>
            <w:rFonts w:ascii="Times New Roman" w:hAnsi="Times New Roman" w:cs="Times New Roman"/>
            <w:rPrChange w:id="3553" w:author="sumathi r" w:date="2020-06-30T12:57:00Z">
              <w:rPr/>
            </w:rPrChange>
          </w:rPr>
          <w:t xml:space="preserve">You can view the </w:t>
        </w:r>
      </w:ins>
      <w:ins w:id="3554" w:author="sumathi r" w:date="2020-06-27T14:39:00Z">
        <w:r w:rsidR="00270E5C" w:rsidRPr="008B1D31">
          <w:rPr>
            <w:rFonts w:ascii="Times New Roman" w:hAnsi="Times New Roman" w:cs="Times New Roman"/>
            <w:rPrChange w:id="3555" w:author="sumathi r" w:date="2020-06-30T12:57:00Z">
              <w:rPr/>
            </w:rPrChange>
          </w:rPr>
          <w:t>List of assignments</w:t>
        </w:r>
      </w:ins>
      <w:ins w:id="3556" w:author="sumathi r" w:date="2020-06-26T21:00:00Z">
        <w:r w:rsidRPr="008B1D31">
          <w:rPr>
            <w:rFonts w:ascii="Times New Roman" w:hAnsi="Times New Roman" w:cs="Times New Roman"/>
            <w:b/>
            <w:rPrChange w:id="3557" w:author="sumathi r" w:date="2020-06-30T12:57:00Z">
              <w:rPr>
                <w:b/>
              </w:rPr>
            </w:rPrChange>
          </w:rPr>
          <w:t xml:space="preserve"> </w:t>
        </w:r>
        <w:r w:rsidRPr="008B1D31">
          <w:rPr>
            <w:rFonts w:ascii="Times New Roman" w:hAnsi="Times New Roman" w:cs="Times New Roman"/>
            <w:rPrChange w:id="3558" w:author="sumathi r" w:date="2020-06-30T12:57:00Z">
              <w:rPr/>
            </w:rPrChange>
          </w:rPr>
          <w:t xml:space="preserve">by selecting the option as shown below.  </w:t>
        </w:r>
      </w:ins>
      <w:ins w:id="3559" w:author="sumathi r" w:date="2020-06-30T12:48:00Z">
        <w:r w:rsidR="00164D92" w:rsidRPr="008B1D31">
          <w:rPr>
            <w:rFonts w:ascii="Times New Roman" w:hAnsi="Times New Roman" w:cs="Times New Roman"/>
            <w:rPrChange w:id="3560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 xml:space="preserve">When students </w:t>
        </w:r>
      </w:ins>
      <w:ins w:id="3561" w:author="sumathi r" w:date="2020-06-30T12:57:00Z">
        <w:r w:rsidR="008B1D31" w:rsidRPr="008B1D31">
          <w:rPr>
            <w:rFonts w:ascii="Times New Roman" w:hAnsi="Times New Roman" w:cs="Times New Roman"/>
          </w:rPr>
          <w:t>complete</w:t>
        </w:r>
      </w:ins>
      <w:ins w:id="3562" w:author="sumathi r" w:date="2020-06-30T12:48:00Z">
        <w:r w:rsidR="00164D92" w:rsidRPr="008B1D31">
          <w:rPr>
            <w:rFonts w:ascii="Times New Roman" w:hAnsi="Times New Roman" w:cs="Times New Roman"/>
            <w:rPrChange w:id="3563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 xml:space="preserve"> </w:t>
        </w:r>
      </w:ins>
      <w:ins w:id="3564" w:author="sumathi r" w:date="2020-06-30T12:49:00Z">
        <w:r w:rsidR="00164D92" w:rsidRPr="008B1D31">
          <w:rPr>
            <w:rFonts w:ascii="Times New Roman" w:hAnsi="Times New Roman" w:cs="Times New Roman"/>
            <w:rPrChange w:id="3565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 xml:space="preserve">the various assignments including </w:t>
        </w:r>
      </w:ins>
      <w:ins w:id="3566" w:author="sumathi r" w:date="2020-06-26T21:12:00Z">
        <w:r w:rsidR="00615A0B" w:rsidRPr="008B1D31">
          <w:rPr>
            <w:rFonts w:ascii="Times New Roman" w:hAnsi="Times New Roman" w:cs="Times New Roman"/>
            <w:rPrChange w:id="3567" w:author="sumathi r" w:date="2020-06-30T12:57:00Z">
              <w:rPr/>
            </w:rPrChange>
          </w:rPr>
          <w:t xml:space="preserve">Completes an </w:t>
        </w:r>
      </w:ins>
      <w:ins w:id="3568" w:author="sumathi r" w:date="2020-06-27T14:40:00Z">
        <w:r w:rsidR="008F33B8" w:rsidRPr="008B1D31">
          <w:rPr>
            <w:rFonts w:ascii="Times New Roman" w:hAnsi="Times New Roman" w:cs="Times New Roman"/>
            <w:rPrChange w:id="3569" w:author="sumathi r" w:date="2020-06-30T12:57:00Z">
              <w:rPr/>
            </w:rPrChange>
          </w:rPr>
          <w:t>advisory assignment</w:t>
        </w:r>
      </w:ins>
      <w:ins w:id="3570" w:author="sumathi r" w:date="2020-06-26T21:13:00Z">
        <w:r w:rsidR="00615A0B" w:rsidRPr="008B1D31">
          <w:rPr>
            <w:rFonts w:ascii="Times New Roman" w:hAnsi="Times New Roman" w:cs="Times New Roman"/>
            <w:rPrChange w:id="3571" w:author="sumathi r" w:date="2020-06-30T12:57:00Z">
              <w:rPr/>
            </w:rPrChange>
          </w:rPr>
          <w:t xml:space="preserve">, </w:t>
        </w:r>
        <w:proofErr w:type="gramStart"/>
        <w:r w:rsidR="00615A0B" w:rsidRPr="008B1D31">
          <w:rPr>
            <w:rFonts w:ascii="Times New Roman" w:hAnsi="Times New Roman" w:cs="Times New Roman"/>
            <w:rPrChange w:id="3572" w:author="sumathi r" w:date="2020-06-30T12:57:00Z">
              <w:rPr/>
            </w:rPrChange>
          </w:rPr>
          <w:t>Completes</w:t>
        </w:r>
        <w:proofErr w:type="gramEnd"/>
        <w:r w:rsidR="00615A0B" w:rsidRPr="008B1D31">
          <w:rPr>
            <w:rFonts w:ascii="Times New Roman" w:hAnsi="Times New Roman" w:cs="Times New Roman"/>
            <w:rPrChange w:id="3573" w:author="sumathi r" w:date="2020-06-30T12:57:00Z">
              <w:rPr/>
            </w:rPrChange>
          </w:rPr>
          <w:t xml:space="preserve"> digital citizenship assignments and </w:t>
        </w:r>
      </w:ins>
      <w:ins w:id="3574" w:author="sumathi r" w:date="2020-06-26T21:00:00Z">
        <w:r w:rsidRPr="008B1D31">
          <w:rPr>
            <w:rFonts w:ascii="Times New Roman" w:hAnsi="Times New Roman" w:cs="Times New Roman"/>
            <w:rPrChange w:id="3575" w:author="sumathi r" w:date="2020-06-30T12:57:00Z">
              <w:rPr/>
            </w:rPrChange>
          </w:rPr>
          <w:t xml:space="preserve">Various </w:t>
        </w:r>
      </w:ins>
      <w:ins w:id="3576" w:author="sumathi r" w:date="2020-06-27T14:41:00Z">
        <w:r w:rsidR="007343F4" w:rsidRPr="008B1D31">
          <w:rPr>
            <w:rFonts w:ascii="Times New Roman" w:hAnsi="Times New Roman" w:cs="Times New Roman"/>
            <w:rPrChange w:id="3577" w:author="sumathi r" w:date="2020-06-30T12:57:00Z">
              <w:rPr/>
            </w:rPrChange>
          </w:rPr>
          <w:t xml:space="preserve">Turned in </w:t>
        </w:r>
      </w:ins>
      <w:proofErr w:type="spellStart"/>
      <w:ins w:id="3578" w:author="sumathi r" w:date="2020-06-26T21:08:00Z">
        <w:r w:rsidRPr="008B1D31">
          <w:rPr>
            <w:rFonts w:ascii="Times New Roman" w:hAnsi="Times New Roman" w:cs="Times New Roman"/>
            <w:rPrChange w:id="3579" w:author="sumathi r" w:date="2020-06-30T12:57:00Z">
              <w:rPr/>
            </w:rPrChange>
          </w:rPr>
          <w:t>schoology</w:t>
        </w:r>
        <w:proofErr w:type="spellEnd"/>
        <w:r w:rsidRPr="008B1D31">
          <w:rPr>
            <w:rFonts w:ascii="Times New Roman" w:hAnsi="Times New Roman" w:cs="Times New Roman"/>
            <w:rPrChange w:id="3580" w:author="sumathi r" w:date="2020-06-30T12:57:00Z">
              <w:rPr/>
            </w:rPrChange>
          </w:rPr>
          <w:t xml:space="preserve"> assignment</w:t>
        </w:r>
      </w:ins>
      <w:ins w:id="3581" w:author="sumathi r" w:date="2020-06-30T12:54:00Z">
        <w:r w:rsidR="00164D92" w:rsidRPr="008B1D31">
          <w:rPr>
            <w:rFonts w:ascii="Times New Roman" w:hAnsi="Times New Roman" w:cs="Times New Roman"/>
            <w:rPrChange w:id="3582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>s, the admin can reward</w:t>
        </w:r>
      </w:ins>
      <w:ins w:id="3583" w:author="sumathi r" w:date="2020-06-26T21:08:00Z">
        <w:r w:rsidRPr="008B1D31">
          <w:rPr>
            <w:rFonts w:ascii="Times New Roman" w:hAnsi="Times New Roman" w:cs="Times New Roman"/>
            <w:rPrChange w:id="3584" w:author="sumathi r" w:date="2020-06-30T12:57:00Z">
              <w:rPr/>
            </w:rPrChange>
          </w:rPr>
          <w:t xml:space="preserve"> points</w:t>
        </w:r>
      </w:ins>
      <w:ins w:id="3585" w:author="sumathi r" w:date="2020-06-30T12:54:00Z">
        <w:r w:rsidR="00164D92" w:rsidRPr="008B1D31">
          <w:rPr>
            <w:rFonts w:ascii="Times New Roman" w:hAnsi="Times New Roman" w:cs="Times New Roman"/>
            <w:rPrChange w:id="3586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 xml:space="preserve"> to the stude</w:t>
        </w:r>
      </w:ins>
      <w:ins w:id="3587" w:author="sumathi r" w:date="2020-06-30T12:58:00Z">
        <w:r w:rsidR="006E774F">
          <w:rPr>
            <w:rFonts w:ascii="Times New Roman" w:hAnsi="Times New Roman" w:cs="Times New Roman"/>
          </w:rPr>
          <w:t>n</w:t>
        </w:r>
      </w:ins>
      <w:ins w:id="3588" w:author="sumathi r" w:date="2020-06-30T12:54:00Z">
        <w:r w:rsidR="00164D92" w:rsidRPr="008B1D31">
          <w:rPr>
            <w:rFonts w:ascii="Times New Roman" w:hAnsi="Times New Roman" w:cs="Times New Roman"/>
            <w:rPrChange w:id="3589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>ts</w:t>
        </w:r>
      </w:ins>
      <w:ins w:id="3590" w:author="sumathi r" w:date="2020-06-30T12:55:00Z">
        <w:r w:rsidR="00164D92" w:rsidRPr="008B1D31">
          <w:rPr>
            <w:rFonts w:ascii="Times New Roman" w:hAnsi="Times New Roman" w:cs="Times New Roman"/>
            <w:rPrChange w:id="3591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 xml:space="preserve">. The various turned in </w:t>
        </w:r>
        <w:proofErr w:type="spellStart"/>
        <w:r w:rsidR="00164D92" w:rsidRPr="008B1D31">
          <w:rPr>
            <w:rFonts w:ascii="Times New Roman" w:hAnsi="Times New Roman" w:cs="Times New Roman"/>
            <w:rPrChange w:id="3592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>schoolo</w:t>
        </w:r>
      </w:ins>
      <w:ins w:id="3593" w:author="sumathi r" w:date="2020-06-30T12:56:00Z">
        <w:r w:rsidR="00164D92" w:rsidRPr="008B1D31">
          <w:rPr>
            <w:rFonts w:ascii="Times New Roman" w:hAnsi="Times New Roman" w:cs="Times New Roman"/>
            <w:rPrChange w:id="3594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>gy</w:t>
        </w:r>
        <w:proofErr w:type="spellEnd"/>
        <w:r w:rsidR="00164D92" w:rsidRPr="008B1D31">
          <w:rPr>
            <w:rFonts w:ascii="Times New Roman" w:hAnsi="Times New Roman" w:cs="Times New Roman"/>
            <w:rPrChange w:id="3595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 xml:space="preserve"> assignments</w:t>
        </w:r>
      </w:ins>
      <w:ins w:id="3596" w:author="sumathi r" w:date="2020-06-26T21:08:00Z">
        <w:r w:rsidRPr="008B1D31">
          <w:rPr>
            <w:rFonts w:ascii="Times New Roman" w:hAnsi="Times New Roman" w:cs="Times New Roman"/>
            <w:rPrChange w:id="3597" w:author="sumathi r" w:date="2020-06-30T12:57:00Z">
              <w:rPr/>
            </w:rPrChange>
          </w:rPr>
          <w:t xml:space="preserve"> </w:t>
        </w:r>
      </w:ins>
      <w:ins w:id="3598" w:author="sumathi r" w:date="2020-06-27T14:41:00Z">
        <w:r w:rsidR="007343F4" w:rsidRPr="008B1D31">
          <w:rPr>
            <w:rFonts w:ascii="Times New Roman" w:hAnsi="Times New Roman" w:cs="Times New Roman"/>
            <w:rPrChange w:id="3599" w:author="sumathi r" w:date="2020-06-30T12:57:00Z">
              <w:rPr/>
            </w:rPrChange>
          </w:rPr>
          <w:t>options</w:t>
        </w:r>
      </w:ins>
      <w:ins w:id="3600" w:author="sumathi r" w:date="2020-06-30T12:56:00Z">
        <w:r w:rsidR="00164D92" w:rsidRPr="008B1D31">
          <w:rPr>
            <w:rFonts w:ascii="Times New Roman" w:hAnsi="Times New Roman" w:cs="Times New Roman"/>
            <w:rPrChange w:id="3601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>,</w:t>
        </w:r>
      </w:ins>
      <w:ins w:id="3602" w:author="sumathi r" w:date="2020-06-27T14:41:00Z">
        <w:r w:rsidR="007343F4" w:rsidRPr="008B1D31">
          <w:rPr>
            <w:rFonts w:ascii="Times New Roman" w:hAnsi="Times New Roman" w:cs="Times New Roman"/>
            <w:rPrChange w:id="3603" w:author="sumathi r" w:date="2020-06-30T12:57:00Z">
              <w:rPr/>
            </w:rPrChange>
          </w:rPr>
          <w:t xml:space="preserve"> </w:t>
        </w:r>
      </w:ins>
      <w:ins w:id="3604" w:author="sumathi r" w:date="2020-06-26T21:09:00Z">
        <w:r w:rsidR="00615A0B" w:rsidRPr="008B1D31">
          <w:rPr>
            <w:rFonts w:ascii="Times New Roman" w:hAnsi="Times New Roman" w:cs="Times New Roman"/>
            <w:rPrChange w:id="3605" w:author="sumathi r" w:date="2020-06-30T12:57:00Z">
              <w:rPr/>
            </w:rPrChange>
          </w:rPr>
          <w:t xml:space="preserve">which </w:t>
        </w:r>
      </w:ins>
      <w:ins w:id="3606" w:author="sumathi r" w:date="2020-06-26T21:10:00Z">
        <w:r w:rsidR="00615A0B" w:rsidRPr="008B1D31">
          <w:rPr>
            <w:rFonts w:ascii="Times New Roman" w:hAnsi="Times New Roman" w:cs="Times New Roman"/>
            <w:rPrChange w:id="3607" w:author="sumathi r" w:date="2020-06-30T12:57:00Z">
              <w:rPr/>
            </w:rPrChange>
          </w:rPr>
          <w:t xml:space="preserve">we added in Assign Rewards Points </w:t>
        </w:r>
        <w:proofErr w:type="gramStart"/>
        <w:r w:rsidR="00615A0B" w:rsidRPr="008B1D31">
          <w:rPr>
            <w:rFonts w:ascii="Times New Roman" w:hAnsi="Times New Roman" w:cs="Times New Roman"/>
            <w:rPrChange w:id="3608" w:author="sumathi r" w:date="2020-06-30T12:57:00Z">
              <w:rPr/>
            </w:rPrChange>
          </w:rPr>
          <w:t>For</w:t>
        </w:r>
        <w:proofErr w:type="gramEnd"/>
        <w:r w:rsidR="00615A0B" w:rsidRPr="008B1D31">
          <w:rPr>
            <w:rFonts w:ascii="Times New Roman" w:hAnsi="Times New Roman" w:cs="Times New Roman"/>
            <w:rPrChange w:id="3609" w:author="sumathi r" w:date="2020-06-30T12:57:00Z">
              <w:rPr/>
            </w:rPrChange>
          </w:rPr>
          <w:t xml:space="preserve"> Actions tab in </w:t>
        </w:r>
        <w:r w:rsidR="00615A0B" w:rsidRPr="008B1D31">
          <w:rPr>
            <w:rFonts w:ascii="Times New Roman" w:hAnsi="Times New Roman" w:cs="Times New Roman"/>
            <w:b/>
            <w:bCs/>
            <w:rPrChange w:id="3610" w:author="sumathi r" w:date="2020-06-30T12:57:00Z">
              <w:rPr>
                <w:b/>
                <w:bCs/>
              </w:rPr>
            </w:rPrChange>
          </w:rPr>
          <w:t>Rewards</w:t>
        </w:r>
      </w:ins>
      <w:ins w:id="3611" w:author="sumathi r" w:date="2020-06-30T12:56:00Z">
        <w:r w:rsidR="00164D92" w:rsidRPr="008B1D31">
          <w:rPr>
            <w:rFonts w:ascii="Times New Roman" w:hAnsi="Times New Roman" w:cs="Times New Roman"/>
            <w:b/>
            <w:bCs/>
            <w:rPrChange w:id="3612" w:author="sumathi r" w:date="2020-06-30T12:57:00Z">
              <w:rPr>
                <w:rFonts w:ascii="Times New Roman" w:hAnsi="Times New Roman" w:cs="Times New Roman"/>
                <w:b/>
                <w:bCs/>
                <w:highlight w:val="yellow"/>
              </w:rPr>
            </w:rPrChange>
          </w:rPr>
          <w:t xml:space="preserve">, </w:t>
        </w:r>
        <w:r w:rsidR="00164D92" w:rsidRPr="008B1D31">
          <w:rPr>
            <w:rFonts w:ascii="Times New Roman" w:hAnsi="Times New Roman" w:cs="Times New Roman"/>
            <w:rPrChange w:id="3613" w:author="sumathi r" w:date="2020-06-30T12:57:00Z">
              <w:rPr>
                <w:rFonts w:ascii="Times New Roman" w:hAnsi="Times New Roman" w:cs="Times New Roman"/>
                <w:highlight w:val="yellow"/>
              </w:rPr>
            </w:rPrChange>
          </w:rPr>
          <w:t>i</w:t>
        </w:r>
        <w:r w:rsidR="00164D92" w:rsidRPr="008B1D31">
          <w:rPr>
            <w:rFonts w:ascii="Times New Roman" w:hAnsi="Times New Roman" w:cs="Times New Roman"/>
            <w:rPrChange w:id="3614" w:author="sumathi r" w:date="2020-06-30T12:57:00Z">
              <w:rPr>
                <w:rFonts w:ascii="Times New Roman" w:hAnsi="Times New Roman" w:cs="Times New Roman"/>
                <w:b/>
                <w:bCs/>
                <w:highlight w:val="yellow"/>
              </w:rPr>
            </w:rPrChange>
          </w:rPr>
          <w:t>s displayed in this screen</w:t>
        </w:r>
      </w:ins>
      <w:ins w:id="3615" w:author="sumathi r" w:date="2020-06-26T21:00:00Z">
        <w:r w:rsidRPr="008B1D31">
          <w:rPr>
            <w:rFonts w:ascii="Times New Roman" w:hAnsi="Times New Roman" w:cs="Times New Roman"/>
            <w:rPrChange w:id="3616" w:author="sumathi r" w:date="2020-06-30T12:57:00Z">
              <w:rPr/>
            </w:rPrChange>
          </w:rPr>
          <w:t>.</w:t>
        </w:r>
      </w:ins>
    </w:p>
    <w:p w14:paraId="30266629" w14:textId="77777777" w:rsidR="004936F7" w:rsidRPr="004F1E35" w:rsidRDefault="004936F7">
      <w:pPr>
        <w:pStyle w:val="ListParagraph"/>
        <w:spacing w:line="240" w:lineRule="auto"/>
        <w:jc w:val="both"/>
        <w:rPr>
          <w:ins w:id="3617" w:author="sumathi r" w:date="2020-06-26T21:14:00Z"/>
          <w:rFonts w:ascii="Times New Roman" w:hAnsi="Times New Roman" w:cs="Times New Roman"/>
          <w:rPrChange w:id="3618" w:author="user" w:date="2020-06-29T14:21:00Z">
            <w:rPr>
              <w:ins w:id="3619" w:author="sumathi r" w:date="2020-06-26T21:14:00Z"/>
            </w:rPr>
          </w:rPrChange>
        </w:rPr>
        <w:pPrChange w:id="3620" w:author="user" w:date="2020-06-29T14:54:00Z">
          <w:pPr>
            <w:pStyle w:val="ListParagraph"/>
            <w:numPr>
              <w:numId w:val="41"/>
            </w:numPr>
            <w:spacing w:line="240" w:lineRule="auto"/>
            <w:ind w:hanging="360"/>
          </w:pPr>
        </w:pPrChange>
      </w:pPr>
    </w:p>
    <w:p w14:paraId="2B84361F" w14:textId="407774EB" w:rsidR="00615A0B" w:rsidRPr="004F1E35" w:rsidRDefault="00615A0B">
      <w:pPr>
        <w:pStyle w:val="ListParagraph"/>
        <w:spacing w:line="240" w:lineRule="auto"/>
        <w:jc w:val="both"/>
        <w:rPr>
          <w:ins w:id="3621" w:author="sumathi r" w:date="2020-06-26T21:14:00Z"/>
          <w:rFonts w:ascii="Times New Roman" w:hAnsi="Times New Roman" w:cs="Times New Roman"/>
          <w:rPrChange w:id="3622" w:author="user" w:date="2020-06-29T14:21:00Z">
            <w:rPr>
              <w:ins w:id="3623" w:author="sumathi r" w:date="2020-06-26T21:14:00Z"/>
            </w:rPr>
          </w:rPrChange>
        </w:rPr>
        <w:pPrChange w:id="3624" w:author="user" w:date="2020-06-29T14:21:00Z">
          <w:pPr>
            <w:pStyle w:val="ListParagraph"/>
            <w:spacing w:line="240" w:lineRule="auto"/>
          </w:pPr>
        </w:pPrChange>
      </w:pPr>
      <w:ins w:id="3625" w:author="sumathi r" w:date="2020-06-26T21:14:00Z">
        <w:r w:rsidRPr="004F1E35">
          <w:rPr>
            <w:rFonts w:ascii="Times New Roman" w:hAnsi="Times New Roman" w:cs="Times New Roman"/>
            <w:noProof/>
            <w:rPrChange w:id="3626" w:author="user" w:date="2020-06-29T14:21:00Z">
              <w:rPr>
                <w:noProof/>
              </w:rPr>
            </w:rPrChange>
          </w:rPr>
          <w:drawing>
            <wp:inline distT="0" distB="0" distL="0" distR="0" wp14:anchorId="3450C343" wp14:editId="48109D83">
              <wp:extent cx="5943600" cy="2925445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25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CD3C67" w14:textId="37591D14" w:rsidR="00615A0B" w:rsidRPr="004F1E35" w:rsidRDefault="00615A0B">
      <w:pPr>
        <w:pStyle w:val="ListParagraph"/>
        <w:spacing w:line="240" w:lineRule="auto"/>
        <w:jc w:val="both"/>
        <w:rPr>
          <w:ins w:id="3627" w:author="sumathi r" w:date="2020-06-26T21:14:00Z"/>
          <w:rFonts w:ascii="Times New Roman" w:hAnsi="Times New Roman" w:cs="Times New Roman"/>
          <w:rPrChange w:id="3628" w:author="user" w:date="2020-06-29T14:21:00Z">
            <w:rPr>
              <w:ins w:id="3629" w:author="sumathi r" w:date="2020-06-26T21:14:00Z"/>
            </w:rPr>
          </w:rPrChange>
        </w:rPr>
        <w:pPrChange w:id="3630" w:author="user" w:date="2020-06-29T14:21:00Z">
          <w:pPr>
            <w:pStyle w:val="ListParagraph"/>
            <w:spacing w:line="240" w:lineRule="auto"/>
          </w:pPr>
        </w:pPrChange>
      </w:pPr>
    </w:p>
    <w:p w14:paraId="5B622981" w14:textId="3BF81E70" w:rsidR="00615A0B" w:rsidRPr="004F1E35" w:rsidRDefault="00615A0B">
      <w:pPr>
        <w:pStyle w:val="Heading3"/>
        <w:spacing w:line="240" w:lineRule="auto"/>
        <w:jc w:val="both"/>
        <w:rPr>
          <w:ins w:id="3631" w:author="sumathi r" w:date="2020-06-26T21:15:00Z"/>
          <w:rFonts w:ascii="Times New Roman" w:hAnsi="Times New Roman" w:cs="Times New Roman"/>
          <w:rPrChange w:id="3632" w:author="user" w:date="2020-06-29T14:21:00Z">
            <w:rPr>
              <w:ins w:id="3633" w:author="sumathi r" w:date="2020-06-26T21:15:00Z"/>
            </w:rPr>
          </w:rPrChange>
        </w:rPr>
        <w:pPrChange w:id="3634" w:author="user" w:date="2020-06-29T14:21:00Z">
          <w:pPr>
            <w:pStyle w:val="Heading3"/>
            <w:spacing w:line="240" w:lineRule="auto"/>
          </w:pPr>
        </w:pPrChange>
      </w:pPr>
      <w:bookmarkStart w:id="3635" w:name="_Toc44335630"/>
      <w:ins w:id="3636" w:author="sumathi r" w:date="2020-06-26T21:15:00Z">
        <w:r w:rsidRPr="004F1E35">
          <w:rPr>
            <w:rFonts w:ascii="Times New Roman" w:hAnsi="Times New Roman" w:cs="Times New Roman"/>
            <w:rPrChange w:id="3637" w:author="user" w:date="2020-06-29T14:21:00Z">
              <w:rPr/>
            </w:rPrChange>
          </w:rPr>
          <w:t>Assign Points for Students:</w:t>
        </w:r>
        <w:bookmarkEnd w:id="3635"/>
      </w:ins>
    </w:p>
    <w:p w14:paraId="33581CDA" w14:textId="4C2A06BD" w:rsidR="00583A77" w:rsidRPr="004F1E35" w:rsidRDefault="00615A0B">
      <w:pPr>
        <w:jc w:val="both"/>
        <w:rPr>
          <w:ins w:id="3638" w:author="sumathi r" w:date="2020-06-27T14:42:00Z"/>
          <w:rFonts w:ascii="Times New Roman" w:hAnsi="Times New Roman" w:cs="Times New Roman"/>
          <w:rPrChange w:id="3639" w:author="user" w:date="2020-06-29T14:21:00Z">
            <w:rPr>
              <w:ins w:id="3640" w:author="sumathi r" w:date="2020-06-27T14:42:00Z"/>
            </w:rPr>
          </w:rPrChange>
        </w:rPr>
        <w:pPrChange w:id="3641" w:author="user" w:date="2020-06-29T14:21:00Z">
          <w:pPr/>
        </w:pPrChange>
      </w:pPr>
      <w:ins w:id="3642" w:author="sumathi r" w:date="2020-06-26T21:15:00Z">
        <w:del w:id="3643" w:author="user" w:date="2020-06-29T14:55:00Z">
          <w:r w:rsidRPr="004F1E35" w:rsidDel="004936F7">
            <w:rPr>
              <w:rFonts w:ascii="Times New Roman" w:hAnsi="Times New Roman" w:cs="Times New Roman"/>
              <w:rPrChange w:id="3644" w:author="user" w:date="2020-06-29T14:21:00Z">
                <w:rPr/>
              </w:rPrChange>
            </w:rPr>
            <w:tab/>
          </w:r>
        </w:del>
      </w:ins>
      <w:ins w:id="3645" w:author="sumathi r" w:date="2020-06-26T21:16:00Z">
        <w:r w:rsidRPr="004F1E35">
          <w:rPr>
            <w:rFonts w:ascii="Times New Roman" w:hAnsi="Times New Roman" w:cs="Times New Roman"/>
            <w:rPrChange w:id="3646" w:author="user" w:date="2020-06-29T14:21:00Z">
              <w:rPr/>
            </w:rPrChange>
          </w:rPr>
          <w:t xml:space="preserve">Check the </w:t>
        </w:r>
        <w:r w:rsidRPr="004F1E35">
          <w:rPr>
            <w:rFonts w:ascii="Times New Roman" w:hAnsi="Times New Roman" w:cs="Times New Roman"/>
            <w:b/>
            <w:bCs/>
            <w:rPrChange w:id="3647" w:author="user" w:date="2020-06-29T14:21:00Z">
              <w:rPr>
                <w:b/>
                <w:bCs/>
              </w:rPr>
            </w:rPrChange>
          </w:rPr>
          <w:t xml:space="preserve">Is Assigned </w:t>
        </w:r>
        <w:r w:rsidRPr="004F1E35">
          <w:rPr>
            <w:rFonts w:ascii="Times New Roman" w:hAnsi="Times New Roman" w:cs="Times New Roman"/>
            <w:rPrChange w:id="3648" w:author="user" w:date="2020-06-29T14:21:00Z">
              <w:rPr/>
            </w:rPrChange>
          </w:rPr>
          <w:t>checkboxes corresp</w:t>
        </w:r>
      </w:ins>
      <w:ins w:id="3649" w:author="sumathi r" w:date="2020-06-26T21:17:00Z">
        <w:r w:rsidRPr="004F1E35">
          <w:rPr>
            <w:rFonts w:ascii="Times New Roman" w:hAnsi="Times New Roman" w:cs="Times New Roman"/>
            <w:rPrChange w:id="3650" w:author="user" w:date="2020-06-29T14:21:00Z">
              <w:rPr/>
            </w:rPrChange>
          </w:rPr>
          <w:t xml:space="preserve">onding </w:t>
        </w:r>
      </w:ins>
      <w:ins w:id="3651" w:author="sumathi r" w:date="2020-06-27T14:42:00Z">
        <w:r w:rsidR="00583A77" w:rsidRPr="004F1E35">
          <w:rPr>
            <w:rFonts w:ascii="Times New Roman" w:hAnsi="Times New Roman" w:cs="Times New Roman"/>
            <w:rPrChange w:id="3652" w:author="user" w:date="2020-06-29T14:21:00Z">
              <w:rPr/>
            </w:rPrChange>
          </w:rPr>
          <w:t>Students</w:t>
        </w:r>
      </w:ins>
      <w:ins w:id="3653" w:author="sumathi r" w:date="2020-06-26T21:17:00Z">
        <w:r w:rsidRPr="004F1E35">
          <w:rPr>
            <w:rFonts w:ascii="Times New Roman" w:hAnsi="Times New Roman" w:cs="Times New Roman"/>
            <w:rPrChange w:id="3654" w:author="user" w:date="2020-06-29T14:21:00Z">
              <w:rPr/>
            </w:rPrChange>
          </w:rPr>
          <w:t xml:space="preserve">, then click on </w:t>
        </w:r>
      </w:ins>
      <w:ins w:id="3655" w:author="sumathi r" w:date="2020-06-26T21:20:00Z">
        <w:r w:rsidR="0027005B" w:rsidRPr="004F1E35">
          <w:rPr>
            <w:rFonts w:ascii="Times New Roman" w:hAnsi="Times New Roman" w:cs="Times New Roman"/>
            <w:b/>
            <w:bCs/>
            <w:rPrChange w:id="3656" w:author="user" w:date="2020-06-29T14:21:00Z">
              <w:rPr>
                <w:b/>
                <w:bCs/>
              </w:rPr>
            </w:rPrChange>
          </w:rPr>
          <w:t xml:space="preserve">ASSIGN </w:t>
        </w:r>
        <w:r w:rsidR="0027005B" w:rsidRPr="004F1E35">
          <w:rPr>
            <w:rFonts w:ascii="Times New Roman" w:hAnsi="Times New Roman" w:cs="Times New Roman"/>
            <w:rPrChange w:id="3657" w:author="user" w:date="2020-06-29T14:21:00Z">
              <w:rPr/>
            </w:rPrChange>
          </w:rPr>
          <w:t>button</w:t>
        </w:r>
      </w:ins>
      <w:ins w:id="3658" w:author="sumathi r" w:date="2020-06-26T21:17:00Z">
        <w:r w:rsidRPr="004F1E35">
          <w:rPr>
            <w:rFonts w:ascii="Times New Roman" w:hAnsi="Times New Roman" w:cs="Times New Roman"/>
            <w:rPrChange w:id="3659" w:author="user" w:date="2020-06-29T14:21:00Z">
              <w:rPr/>
            </w:rPrChange>
          </w:rPr>
          <w:t>, then b</w:t>
        </w:r>
      </w:ins>
      <w:ins w:id="3660" w:author="sumathi r" w:date="2020-06-26T21:16:00Z">
        <w:r w:rsidRPr="004F1E35">
          <w:rPr>
            <w:rFonts w:ascii="Times New Roman" w:hAnsi="Times New Roman" w:cs="Times New Roman"/>
            <w:rPrChange w:id="3661" w:author="user" w:date="2020-06-29T14:21:00Z">
              <w:rPr/>
            </w:rPrChange>
          </w:rPr>
          <w:t>ased on selected Schoology type</w:t>
        </w:r>
      </w:ins>
      <w:ins w:id="3662" w:author="user" w:date="2020-06-29T14:55:00Z">
        <w:r w:rsidR="004936F7">
          <w:rPr>
            <w:rFonts w:ascii="Times New Roman" w:hAnsi="Times New Roman" w:cs="Times New Roman"/>
          </w:rPr>
          <w:t>,</w:t>
        </w:r>
      </w:ins>
      <w:ins w:id="3663" w:author="sumathi r" w:date="2020-06-26T21:18:00Z">
        <w:r w:rsidRPr="004F1E35">
          <w:rPr>
            <w:rFonts w:ascii="Times New Roman" w:hAnsi="Times New Roman" w:cs="Times New Roman"/>
            <w:rPrChange w:id="3664" w:author="user" w:date="2020-06-29T14:21:00Z">
              <w:rPr/>
            </w:rPrChange>
          </w:rPr>
          <w:t xml:space="preserve"> points will ad</w:t>
        </w:r>
      </w:ins>
      <w:ins w:id="3665" w:author="sumathi r" w:date="2020-06-27T14:42:00Z">
        <w:r w:rsidR="00583A77" w:rsidRPr="004F1E35">
          <w:rPr>
            <w:rFonts w:ascii="Times New Roman" w:hAnsi="Times New Roman" w:cs="Times New Roman"/>
            <w:rPrChange w:id="3666" w:author="user" w:date="2020-06-29T14:21:00Z">
              <w:rPr/>
            </w:rPrChange>
          </w:rPr>
          <w:t>d</w:t>
        </w:r>
      </w:ins>
      <w:ins w:id="3667" w:author="sumathi r" w:date="2020-06-26T21:18:00Z">
        <w:r w:rsidRPr="004F1E35">
          <w:rPr>
            <w:rFonts w:ascii="Times New Roman" w:hAnsi="Times New Roman" w:cs="Times New Roman"/>
            <w:rPrChange w:id="3668" w:author="user" w:date="2020-06-29T14:21:00Z">
              <w:rPr/>
            </w:rPrChange>
          </w:rPr>
          <w:t xml:space="preserve"> to selected students.</w:t>
        </w:r>
        <w:r w:rsidR="005A5602" w:rsidRPr="004F1E35">
          <w:rPr>
            <w:rFonts w:ascii="Times New Roman" w:hAnsi="Times New Roman" w:cs="Times New Roman"/>
            <w:rPrChange w:id="3669" w:author="user" w:date="2020-06-29T14:21:00Z">
              <w:rPr/>
            </w:rPrChange>
          </w:rPr>
          <w:t xml:space="preserve"> </w:t>
        </w:r>
      </w:ins>
    </w:p>
    <w:p w14:paraId="38B480BC" w14:textId="3D0521AB" w:rsidR="00615A0B" w:rsidRPr="004F1E35" w:rsidRDefault="005A5602">
      <w:pPr>
        <w:ind w:firstLine="720"/>
        <w:jc w:val="both"/>
        <w:rPr>
          <w:ins w:id="3670" w:author="sumathi r" w:date="2020-06-26T21:15:00Z"/>
          <w:rFonts w:ascii="Times New Roman" w:hAnsi="Times New Roman" w:cs="Times New Roman"/>
          <w:rPrChange w:id="3671" w:author="user" w:date="2020-06-29T14:21:00Z">
            <w:rPr>
              <w:ins w:id="3672" w:author="sumathi r" w:date="2020-06-26T21:15:00Z"/>
              <w:rFonts w:asciiTheme="minorHAnsi" w:eastAsiaTheme="minorHAnsi" w:hAnsiTheme="minorHAnsi" w:cstheme="minorBidi"/>
              <w:color w:val="auto"/>
              <w:sz w:val="22"/>
              <w:szCs w:val="22"/>
            </w:rPr>
          </w:rPrChange>
        </w:rPr>
        <w:pPrChange w:id="3673" w:author="user" w:date="2020-06-29T14:21:00Z">
          <w:pPr>
            <w:pStyle w:val="Heading3"/>
            <w:spacing w:line="240" w:lineRule="auto"/>
          </w:pPr>
        </w:pPrChange>
      </w:pPr>
      <w:ins w:id="3674" w:author="sumathi r" w:date="2020-06-26T21:18:00Z">
        <w:r w:rsidRPr="004F1E35">
          <w:rPr>
            <w:rFonts w:ascii="Times New Roman" w:hAnsi="Times New Roman" w:cs="Times New Roman"/>
            <w:rPrChange w:id="3675" w:author="user" w:date="2020-06-29T14:21:00Z">
              <w:rPr/>
            </w:rPrChange>
          </w:rPr>
          <w:t xml:space="preserve">Admin can also search for </w:t>
        </w:r>
      </w:ins>
      <w:proofErr w:type="gramStart"/>
      <w:ins w:id="3676" w:author="sumathi r" w:date="2020-06-26T21:20:00Z">
        <w:r w:rsidR="00533247" w:rsidRPr="004F1E35">
          <w:rPr>
            <w:rFonts w:ascii="Times New Roman" w:hAnsi="Times New Roman" w:cs="Times New Roman"/>
            <w:rPrChange w:id="3677" w:author="user" w:date="2020-06-29T14:21:00Z">
              <w:rPr/>
            </w:rPrChange>
          </w:rPr>
          <w:t>particular</w:t>
        </w:r>
      </w:ins>
      <w:ins w:id="3678" w:author="sumathi r" w:date="2020-06-26T21:18:00Z">
        <w:r w:rsidRPr="004F1E35">
          <w:rPr>
            <w:rFonts w:ascii="Times New Roman" w:hAnsi="Times New Roman" w:cs="Times New Roman"/>
            <w:rPrChange w:id="3679" w:author="user" w:date="2020-06-29T14:21:00Z">
              <w:rPr/>
            </w:rPrChange>
          </w:rPr>
          <w:t xml:space="preserve"> students</w:t>
        </w:r>
        <w:proofErr w:type="gramEnd"/>
        <w:r w:rsidRPr="004F1E35">
          <w:rPr>
            <w:rFonts w:ascii="Times New Roman" w:hAnsi="Times New Roman" w:cs="Times New Roman"/>
            <w:rPrChange w:id="3680" w:author="user" w:date="2020-06-29T14:21:00Z">
              <w:rPr/>
            </w:rPrChange>
          </w:rPr>
          <w:t xml:space="preserve"> by </w:t>
        </w:r>
      </w:ins>
      <w:ins w:id="3681" w:author="user" w:date="2020-06-29T14:55:00Z">
        <w:r w:rsidR="004936F7">
          <w:rPr>
            <w:rFonts w:ascii="Times New Roman" w:hAnsi="Times New Roman" w:cs="Times New Roman"/>
          </w:rPr>
          <w:t>s</w:t>
        </w:r>
      </w:ins>
      <w:ins w:id="3682" w:author="sumathi r" w:date="2020-06-26T21:18:00Z">
        <w:del w:id="3683" w:author="user" w:date="2020-06-29T14:55:00Z">
          <w:r w:rsidRPr="004F1E35" w:rsidDel="004936F7">
            <w:rPr>
              <w:rFonts w:ascii="Times New Roman" w:hAnsi="Times New Roman" w:cs="Times New Roman"/>
              <w:rPrChange w:id="3684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3685" w:author="user" w:date="2020-06-29T14:21:00Z">
              <w:rPr/>
            </w:rPrChange>
          </w:rPr>
          <w:t>tude</w:t>
        </w:r>
      </w:ins>
      <w:ins w:id="3686" w:author="sumathi r" w:date="2020-06-26T21:19:00Z">
        <w:r w:rsidRPr="004F1E35">
          <w:rPr>
            <w:rFonts w:ascii="Times New Roman" w:hAnsi="Times New Roman" w:cs="Times New Roman"/>
            <w:rPrChange w:id="3687" w:author="user" w:date="2020-06-29T14:21:00Z">
              <w:rPr/>
            </w:rPrChange>
          </w:rPr>
          <w:t xml:space="preserve">nt </w:t>
        </w:r>
      </w:ins>
      <w:ins w:id="3688" w:author="user" w:date="2020-06-29T14:55:00Z">
        <w:r w:rsidR="004936F7">
          <w:rPr>
            <w:rFonts w:ascii="Times New Roman" w:hAnsi="Times New Roman" w:cs="Times New Roman"/>
          </w:rPr>
          <w:t>n</w:t>
        </w:r>
      </w:ins>
      <w:ins w:id="3689" w:author="sumathi r" w:date="2020-06-26T21:19:00Z">
        <w:del w:id="3690" w:author="user" w:date="2020-06-29T14:55:00Z">
          <w:r w:rsidRPr="004F1E35" w:rsidDel="004936F7">
            <w:rPr>
              <w:rFonts w:ascii="Times New Roman" w:hAnsi="Times New Roman" w:cs="Times New Roman"/>
              <w:rPrChange w:id="3691" w:author="user" w:date="2020-06-29T14:21:00Z">
                <w:rPr/>
              </w:rPrChange>
            </w:rPr>
            <w:delText>N</w:delText>
          </w:r>
        </w:del>
        <w:r w:rsidRPr="004F1E35">
          <w:rPr>
            <w:rFonts w:ascii="Times New Roman" w:hAnsi="Times New Roman" w:cs="Times New Roman"/>
            <w:rPrChange w:id="3692" w:author="user" w:date="2020-06-29T14:21:00Z">
              <w:rPr/>
            </w:rPrChange>
          </w:rPr>
          <w:t xml:space="preserve">ame, </w:t>
        </w:r>
      </w:ins>
      <w:ins w:id="3693" w:author="user" w:date="2020-06-29T14:55:00Z">
        <w:r w:rsidR="004936F7">
          <w:rPr>
            <w:rFonts w:ascii="Times New Roman" w:hAnsi="Times New Roman" w:cs="Times New Roman"/>
          </w:rPr>
          <w:t>s</w:t>
        </w:r>
      </w:ins>
      <w:ins w:id="3694" w:author="sumathi r" w:date="2020-06-26T21:19:00Z">
        <w:del w:id="3695" w:author="user" w:date="2020-06-29T14:55:00Z">
          <w:r w:rsidRPr="004F1E35" w:rsidDel="004936F7">
            <w:rPr>
              <w:rFonts w:ascii="Times New Roman" w:hAnsi="Times New Roman" w:cs="Times New Roman"/>
              <w:rPrChange w:id="3696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3697" w:author="user" w:date="2020-06-29T14:21:00Z">
              <w:rPr/>
            </w:rPrChange>
          </w:rPr>
          <w:t xml:space="preserve">tudent </w:t>
        </w:r>
      </w:ins>
      <w:ins w:id="3698" w:author="user" w:date="2020-06-29T14:55:00Z">
        <w:r w:rsidR="004936F7">
          <w:rPr>
            <w:rFonts w:ascii="Times New Roman" w:hAnsi="Times New Roman" w:cs="Times New Roman"/>
          </w:rPr>
          <w:t>n</w:t>
        </w:r>
      </w:ins>
      <w:ins w:id="3699" w:author="sumathi r" w:date="2020-06-26T21:19:00Z">
        <w:del w:id="3700" w:author="user" w:date="2020-06-29T14:55:00Z">
          <w:r w:rsidRPr="004F1E35" w:rsidDel="004936F7">
            <w:rPr>
              <w:rFonts w:ascii="Times New Roman" w:hAnsi="Times New Roman" w:cs="Times New Roman"/>
              <w:rPrChange w:id="3701" w:author="user" w:date="2020-06-29T14:21:00Z">
                <w:rPr/>
              </w:rPrChange>
            </w:rPr>
            <w:delText>N</w:delText>
          </w:r>
        </w:del>
        <w:r w:rsidRPr="004F1E35">
          <w:rPr>
            <w:rFonts w:ascii="Times New Roman" w:hAnsi="Times New Roman" w:cs="Times New Roman"/>
            <w:rPrChange w:id="3702" w:author="user" w:date="2020-06-29T14:21:00Z">
              <w:rPr/>
            </w:rPrChange>
          </w:rPr>
          <w:t>umber</w:t>
        </w:r>
      </w:ins>
      <w:ins w:id="3703" w:author="sumathi r" w:date="2020-06-26T21:20:00Z">
        <w:r w:rsidR="00533247" w:rsidRPr="004F1E35">
          <w:rPr>
            <w:rFonts w:ascii="Times New Roman" w:hAnsi="Times New Roman" w:cs="Times New Roman"/>
            <w:rPrChange w:id="3704" w:author="user" w:date="2020-06-29T14:21:00Z">
              <w:rPr/>
            </w:rPrChange>
          </w:rPr>
          <w:t>.</w:t>
        </w:r>
      </w:ins>
    </w:p>
    <w:p w14:paraId="15E8ACCE" w14:textId="7ECB729F" w:rsidR="0033506B" w:rsidRPr="004F1E35" w:rsidRDefault="0033506B">
      <w:pPr>
        <w:pStyle w:val="Heading2"/>
        <w:spacing w:line="240" w:lineRule="auto"/>
        <w:jc w:val="both"/>
        <w:rPr>
          <w:ins w:id="3705" w:author="sumathi r" w:date="2020-06-26T21:23:00Z"/>
          <w:rFonts w:ascii="Times New Roman" w:hAnsi="Times New Roman" w:cs="Times New Roman"/>
          <w:rPrChange w:id="3706" w:author="user" w:date="2020-06-29T14:21:00Z">
            <w:rPr>
              <w:ins w:id="3707" w:author="sumathi r" w:date="2020-06-26T21:23:00Z"/>
            </w:rPr>
          </w:rPrChange>
        </w:rPr>
        <w:pPrChange w:id="3708" w:author="user" w:date="2020-06-29T14:21:00Z">
          <w:pPr>
            <w:pStyle w:val="Heading2"/>
            <w:spacing w:line="240" w:lineRule="auto"/>
          </w:pPr>
        </w:pPrChange>
      </w:pPr>
      <w:bookmarkStart w:id="3709" w:name="_Toc44335631"/>
      <w:ins w:id="3710" w:author="sumathi r" w:date="2020-06-26T21:23:00Z">
        <w:r w:rsidRPr="004F1E35">
          <w:rPr>
            <w:rFonts w:ascii="Times New Roman" w:hAnsi="Times New Roman" w:cs="Times New Roman"/>
            <w:rPrChange w:id="3711" w:author="user" w:date="2020-06-29T14:21:00Z">
              <w:rPr/>
            </w:rPrChange>
          </w:rPr>
          <w:t>Pow</w:t>
        </w:r>
      </w:ins>
      <w:ins w:id="3712" w:author="sumathi r" w:date="2020-06-26T21:24:00Z">
        <w:r w:rsidRPr="004F1E35">
          <w:rPr>
            <w:rFonts w:ascii="Times New Roman" w:hAnsi="Times New Roman" w:cs="Times New Roman"/>
            <w:rPrChange w:id="3713" w:author="user" w:date="2020-06-29T14:21:00Z">
              <w:rPr/>
            </w:rPrChange>
          </w:rPr>
          <w:t>er School</w:t>
        </w:r>
      </w:ins>
      <w:ins w:id="3714" w:author="sumathi r" w:date="2020-06-26T21:23:00Z">
        <w:r w:rsidRPr="004F1E35">
          <w:rPr>
            <w:rFonts w:ascii="Times New Roman" w:hAnsi="Times New Roman" w:cs="Times New Roman"/>
            <w:rPrChange w:id="3715" w:author="user" w:date="2020-06-29T14:21:00Z">
              <w:rPr/>
            </w:rPrChange>
          </w:rPr>
          <w:t>:</w:t>
        </w:r>
        <w:bookmarkEnd w:id="3709"/>
      </w:ins>
    </w:p>
    <w:p w14:paraId="1A3A089F" w14:textId="6BE81ED5" w:rsidR="0033506B" w:rsidRPr="00491A31" w:rsidRDefault="0033506B">
      <w:pPr>
        <w:pStyle w:val="ListParagraph"/>
        <w:numPr>
          <w:ilvl w:val="0"/>
          <w:numId w:val="41"/>
        </w:numPr>
        <w:spacing w:line="240" w:lineRule="auto"/>
        <w:jc w:val="both"/>
        <w:rPr>
          <w:ins w:id="3716" w:author="sumathi r" w:date="2020-06-30T13:07:00Z"/>
          <w:rFonts w:ascii="Times New Roman" w:hAnsi="Times New Roman" w:cs="Times New Roman"/>
          <w:rPrChange w:id="3717" w:author="sumathi r" w:date="2020-06-30T13:13:00Z">
            <w:rPr>
              <w:ins w:id="3718" w:author="sumathi r" w:date="2020-06-30T13:07:00Z"/>
            </w:rPr>
          </w:rPrChange>
        </w:rPr>
        <w:pPrChange w:id="3719" w:author="sumathi r" w:date="2020-06-30T13:13:00Z">
          <w:pPr>
            <w:spacing w:line="240" w:lineRule="auto"/>
            <w:jc w:val="both"/>
          </w:pPr>
        </w:pPrChange>
      </w:pPr>
      <w:ins w:id="3720" w:author="sumathi r" w:date="2020-06-26T21:23:00Z">
        <w:r w:rsidRPr="00491A31">
          <w:rPr>
            <w:rFonts w:ascii="Times New Roman" w:hAnsi="Times New Roman" w:cs="Times New Roman"/>
            <w:rPrChange w:id="3721" w:author="sumathi r" w:date="2020-06-30T13:13:00Z">
              <w:rPr/>
            </w:rPrChange>
          </w:rPr>
          <w:t xml:space="preserve">You can view the </w:t>
        </w:r>
      </w:ins>
      <w:ins w:id="3722" w:author="sumathi r" w:date="2020-06-30T13:08:00Z">
        <w:r w:rsidR="00491A31" w:rsidRPr="00491A31">
          <w:rPr>
            <w:rFonts w:ascii="Times New Roman" w:hAnsi="Times New Roman" w:cs="Times New Roman"/>
            <w:rPrChange w:id="3723" w:author="sumathi r" w:date="2020-06-30T13:13:00Z">
              <w:rPr/>
            </w:rPrChange>
          </w:rPr>
          <w:t xml:space="preserve">List of Power </w:t>
        </w:r>
      </w:ins>
      <w:ins w:id="3724" w:author="sumathi r" w:date="2020-06-27T14:45:00Z">
        <w:r w:rsidR="00362262" w:rsidRPr="00491A31">
          <w:rPr>
            <w:rFonts w:ascii="Times New Roman" w:hAnsi="Times New Roman" w:cs="Times New Roman"/>
            <w:rPrChange w:id="3725" w:author="sumathi r" w:date="2020-06-30T13:13:00Z">
              <w:rPr/>
            </w:rPrChange>
          </w:rPr>
          <w:t xml:space="preserve">Schools </w:t>
        </w:r>
      </w:ins>
      <w:ins w:id="3726" w:author="sumathi r" w:date="2020-06-30T13:08:00Z">
        <w:r w:rsidR="00491A31" w:rsidRPr="00491A31">
          <w:rPr>
            <w:rFonts w:ascii="Times New Roman" w:hAnsi="Times New Roman" w:cs="Times New Roman"/>
            <w:rPrChange w:id="3727" w:author="sumathi r" w:date="2020-06-30T13:13:00Z">
              <w:rPr/>
            </w:rPrChange>
          </w:rPr>
          <w:t xml:space="preserve">assignments by selecting the </w:t>
        </w:r>
      </w:ins>
      <w:ins w:id="3728" w:author="sumathi r" w:date="2020-06-30T13:09:00Z">
        <w:r w:rsidR="00491A31" w:rsidRPr="00491A31">
          <w:rPr>
            <w:rFonts w:ascii="Times New Roman" w:hAnsi="Times New Roman" w:cs="Times New Roman"/>
            <w:rPrChange w:id="3729" w:author="sumathi r" w:date="2020-06-30T13:13:00Z">
              <w:rPr/>
            </w:rPrChange>
          </w:rPr>
          <w:t xml:space="preserve">option in </w:t>
        </w:r>
      </w:ins>
      <w:ins w:id="3730" w:author="sumathi r" w:date="2020-06-27T14:45:00Z">
        <w:r w:rsidR="00362262" w:rsidRPr="00491A31">
          <w:rPr>
            <w:rFonts w:ascii="Times New Roman" w:hAnsi="Times New Roman" w:cs="Times New Roman"/>
            <w:rPrChange w:id="3731" w:author="sumathi r" w:date="2020-06-30T13:13:00Z">
              <w:rPr/>
            </w:rPrChange>
          </w:rPr>
          <w:t>dropdown</w:t>
        </w:r>
      </w:ins>
      <w:ins w:id="3732" w:author="sumathi r" w:date="2020-06-30T13:09:00Z">
        <w:r w:rsidR="00491A31" w:rsidRPr="00491A31">
          <w:rPr>
            <w:rFonts w:ascii="Times New Roman" w:hAnsi="Times New Roman" w:cs="Times New Roman"/>
            <w:rPrChange w:id="3733" w:author="sumathi r" w:date="2020-06-30T13:13:00Z">
              <w:rPr/>
            </w:rPrChange>
          </w:rPr>
          <w:t xml:space="preserve">. When students eligible to </w:t>
        </w:r>
      </w:ins>
      <w:ins w:id="3734" w:author="sumathi r" w:date="2020-06-30T13:10:00Z">
        <w:r w:rsidR="00491A31" w:rsidRPr="00491A31">
          <w:rPr>
            <w:rFonts w:ascii="Times New Roman" w:hAnsi="Times New Roman" w:cs="Times New Roman"/>
            <w:rPrChange w:id="3735" w:author="sumathi r" w:date="2020-06-30T13:13:00Z">
              <w:rPr/>
            </w:rPrChange>
          </w:rPr>
          <w:t>v</w:t>
        </w:r>
      </w:ins>
      <w:ins w:id="3736" w:author="sumathi r" w:date="2020-06-27T14:46:00Z">
        <w:r w:rsidR="00362262" w:rsidRPr="00491A31">
          <w:rPr>
            <w:rFonts w:ascii="Times New Roman" w:hAnsi="Times New Roman" w:cs="Times New Roman"/>
            <w:rPrChange w:id="3737" w:author="sumathi r" w:date="2020-06-30T13:13:00Z">
              <w:rPr/>
            </w:rPrChange>
          </w:rPr>
          <w:t xml:space="preserve">arious </w:t>
        </w:r>
      </w:ins>
      <w:ins w:id="3738" w:author="sumathi r" w:date="2020-06-26T21:24:00Z">
        <w:r w:rsidRPr="00491A31">
          <w:rPr>
            <w:rFonts w:ascii="Times New Roman" w:hAnsi="Times New Roman" w:cs="Times New Roman"/>
            <w:rPrChange w:id="3739" w:author="sumathi r" w:date="2020-06-30T13:13:00Z">
              <w:rPr/>
            </w:rPrChange>
          </w:rPr>
          <w:t>Power School</w:t>
        </w:r>
      </w:ins>
      <w:ins w:id="3740" w:author="sumathi r" w:date="2020-06-27T14:48:00Z">
        <w:r w:rsidR="00362262" w:rsidRPr="00491A31">
          <w:rPr>
            <w:rFonts w:ascii="Times New Roman" w:hAnsi="Times New Roman" w:cs="Times New Roman"/>
            <w:rPrChange w:id="3741" w:author="sumathi r" w:date="2020-06-30T13:13:00Z">
              <w:rPr/>
            </w:rPrChange>
          </w:rPr>
          <w:t xml:space="preserve"> add points </w:t>
        </w:r>
      </w:ins>
      <w:ins w:id="3742" w:author="sumathi r" w:date="2020-06-30T13:10:00Z">
        <w:r w:rsidR="00491A31" w:rsidRPr="00491A31">
          <w:rPr>
            <w:rFonts w:ascii="Times New Roman" w:hAnsi="Times New Roman" w:cs="Times New Roman"/>
            <w:rPrChange w:id="3743" w:author="sumathi r" w:date="2020-06-30T13:13:00Z">
              <w:rPr/>
            </w:rPrChange>
          </w:rPr>
          <w:t>including</w:t>
        </w:r>
      </w:ins>
      <w:ins w:id="3744" w:author="sumathi r" w:date="2020-06-26T21:23:00Z">
        <w:r w:rsidRPr="00491A31">
          <w:rPr>
            <w:rFonts w:ascii="Times New Roman" w:hAnsi="Times New Roman" w:cs="Times New Roman"/>
            <w:rPrChange w:id="3745" w:author="sumathi r" w:date="2020-06-30T13:13:00Z">
              <w:rPr/>
            </w:rPrChange>
          </w:rPr>
          <w:t xml:space="preserve"> </w:t>
        </w:r>
      </w:ins>
      <w:ins w:id="3746" w:author="sumathi r" w:date="2020-06-27T14:56:00Z">
        <w:r w:rsidR="002E1473" w:rsidRPr="00491A31">
          <w:rPr>
            <w:rFonts w:ascii="Times New Roman" w:hAnsi="Times New Roman" w:cs="Times New Roman"/>
            <w:rPrChange w:id="3747" w:author="sumathi r" w:date="2020-06-30T13:13:00Z">
              <w:rPr/>
            </w:rPrChange>
          </w:rPr>
          <w:t>Get an A or B on a gradebook assignment, improve a class let</w:t>
        </w:r>
      </w:ins>
      <w:ins w:id="3748" w:author="sumathi r" w:date="2020-06-27T14:57:00Z">
        <w:r w:rsidR="002E1473" w:rsidRPr="00491A31">
          <w:rPr>
            <w:rFonts w:ascii="Times New Roman" w:hAnsi="Times New Roman" w:cs="Times New Roman"/>
            <w:rPrChange w:id="3749" w:author="sumathi r" w:date="2020-06-30T13:13:00Z">
              <w:rPr/>
            </w:rPrChange>
          </w:rPr>
          <w:t>ter grade, Improve a class percentage grade by 2+ points</w:t>
        </w:r>
      </w:ins>
      <w:ins w:id="3750" w:author="sumathi r" w:date="2020-06-27T14:58:00Z">
        <w:r w:rsidR="002E1473" w:rsidRPr="00491A31">
          <w:rPr>
            <w:rFonts w:ascii="Times New Roman" w:hAnsi="Times New Roman" w:cs="Times New Roman"/>
            <w:rPrChange w:id="3751" w:author="sumathi r" w:date="2020-06-30T13:13:00Z">
              <w:rPr/>
            </w:rPrChange>
          </w:rPr>
          <w:t>, Parent registers for Power</w:t>
        </w:r>
      </w:ins>
      <w:ins w:id="3752" w:author="sumathi r" w:date="2020-06-27T15:01:00Z">
        <w:r w:rsidR="009C0D57" w:rsidRPr="00491A31">
          <w:rPr>
            <w:rFonts w:ascii="Times New Roman" w:hAnsi="Times New Roman" w:cs="Times New Roman"/>
            <w:rPrChange w:id="3753" w:author="sumathi r" w:date="2020-06-30T13:13:00Z">
              <w:rPr/>
            </w:rPrChange>
          </w:rPr>
          <w:t xml:space="preserve"> </w:t>
        </w:r>
      </w:ins>
      <w:ins w:id="3754" w:author="sumathi r" w:date="2020-06-27T14:58:00Z">
        <w:r w:rsidR="002E1473" w:rsidRPr="00491A31">
          <w:rPr>
            <w:rFonts w:ascii="Times New Roman" w:hAnsi="Times New Roman" w:cs="Times New Roman"/>
            <w:rPrChange w:id="3755" w:author="sumathi r" w:date="2020-06-30T13:13:00Z">
              <w:rPr/>
            </w:rPrChange>
          </w:rPr>
          <w:t>school accoun</w:t>
        </w:r>
      </w:ins>
      <w:ins w:id="3756" w:author="sumathi r" w:date="2020-06-27T14:59:00Z">
        <w:r w:rsidR="002E1473" w:rsidRPr="00491A31">
          <w:rPr>
            <w:rFonts w:ascii="Times New Roman" w:hAnsi="Times New Roman" w:cs="Times New Roman"/>
            <w:rPrChange w:id="3757" w:author="sumathi r" w:date="2020-06-30T13:13:00Z">
              <w:rPr/>
            </w:rPrChange>
          </w:rPr>
          <w:t>t</w:t>
        </w:r>
      </w:ins>
      <w:ins w:id="3758" w:author="sumathi r" w:date="2020-06-27T14:58:00Z">
        <w:r w:rsidR="002E1473" w:rsidRPr="00491A31">
          <w:rPr>
            <w:rFonts w:ascii="Times New Roman" w:hAnsi="Times New Roman" w:cs="Times New Roman"/>
            <w:rPrChange w:id="3759" w:author="sumathi r" w:date="2020-06-30T13:13:00Z">
              <w:rPr/>
            </w:rPrChange>
          </w:rPr>
          <w:t xml:space="preserve"> and various</w:t>
        </w:r>
      </w:ins>
      <w:ins w:id="3760" w:author="sumathi r" w:date="2020-06-27T14:59:00Z">
        <w:r w:rsidR="002E1473" w:rsidRPr="00491A31">
          <w:rPr>
            <w:rFonts w:ascii="Times New Roman" w:hAnsi="Times New Roman" w:cs="Times New Roman"/>
            <w:rPrChange w:id="3761" w:author="sumathi r" w:date="2020-06-30T13:13:00Z">
              <w:rPr/>
            </w:rPrChange>
          </w:rPr>
          <w:t xml:space="preserve"> No Absences</w:t>
        </w:r>
        <w:r w:rsidR="002F501C" w:rsidRPr="00491A31">
          <w:rPr>
            <w:rFonts w:ascii="Times New Roman" w:hAnsi="Times New Roman" w:cs="Times New Roman"/>
            <w:rPrChange w:id="3762" w:author="sumathi r" w:date="2020-06-30T13:13:00Z">
              <w:rPr/>
            </w:rPrChange>
          </w:rPr>
          <w:t xml:space="preserve"> </w:t>
        </w:r>
      </w:ins>
      <w:ins w:id="3763" w:author="sumathi r" w:date="2020-06-27T15:00:00Z">
        <w:r w:rsidR="002F501C" w:rsidRPr="00491A31">
          <w:rPr>
            <w:rFonts w:ascii="Times New Roman" w:hAnsi="Times New Roman" w:cs="Times New Roman"/>
            <w:rPrChange w:id="3764" w:author="sumathi r" w:date="2020-06-30T13:13:00Z">
              <w:rPr/>
            </w:rPrChange>
          </w:rPr>
          <w:t>days</w:t>
        </w:r>
      </w:ins>
      <w:ins w:id="3765" w:author="sumathi r" w:date="2020-06-30T13:11:00Z">
        <w:r w:rsidR="00491A31" w:rsidRPr="00491A31">
          <w:rPr>
            <w:rFonts w:ascii="Times New Roman" w:hAnsi="Times New Roman" w:cs="Times New Roman"/>
            <w:rPrChange w:id="3766" w:author="sumathi r" w:date="2020-06-30T13:13:00Z">
              <w:rPr/>
            </w:rPrChange>
          </w:rPr>
          <w:t>, the admin can reward points to the stud</w:t>
        </w:r>
      </w:ins>
      <w:ins w:id="3767" w:author="sumathi r" w:date="2020-06-30T13:12:00Z">
        <w:r w:rsidR="00491A31" w:rsidRPr="00491A31">
          <w:rPr>
            <w:rFonts w:ascii="Times New Roman" w:hAnsi="Times New Roman" w:cs="Times New Roman"/>
            <w:rPrChange w:id="3768" w:author="sumathi r" w:date="2020-06-30T13:13:00Z">
              <w:rPr/>
            </w:rPrChange>
          </w:rPr>
          <w:t>ents. The various No Absences days,</w:t>
        </w:r>
      </w:ins>
      <w:ins w:id="3769" w:author="sumathi r" w:date="2020-06-26T21:23:00Z">
        <w:r w:rsidRPr="00491A31">
          <w:rPr>
            <w:rFonts w:ascii="Times New Roman" w:hAnsi="Times New Roman" w:cs="Times New Roman"/>
            <w:rPrChange w:id="3770" w:author="sumathi r" w:date="2020-06-30T13:13:00Z">
              <w:rPr/>
            </w:rPrChange>
          </w:rPr>
          <w:t xml:space="preserve"> which are we added in Assign Rewards Points </w:t>
        </w:r>
        <w:proofErr w:type="gramStart"/>
        <w:r w:rsidRPr="00491A31">
          <w:rPr>
            <w:rFonts w:ascii="Times New Roman" w:hAnsi="Times New Roman" w:cs="Times New Roman"/>
            <w:rPrChange w:id="3771" w:author="sumathi r" w:date="2020-06-30T13:13:00Z">
              <w:rPr/>
            </w:rPrChange>
          </w:rPr>
          <w:t>For</w:t>
        </w:r>
        <w:proofErr w:type="gramEnd"/>
        <w:r w:rsidRPr="00491A31">
          <w:rPr>
            <w:rFonts w:ascii="Times New Roman" w:hAnsi="Times New Roman" w:cs="Times New Roman"/>
            <w:rPrChange w:id="3772" w:author="sumathi r" w:date="2020-06-30T13:13:00Z">
              <w:rPr/>
            </w:rPrChange>
          </w:rPr>
          <w:t xml:space="preserve"> Actions tab in </w:t>
        </w:r>
        <w:r w:rsidRPr="00491A31">
          <w:rPr>
            <w:rFonts w:ascii="Times New Roman" w:hAnsi="Times New Roman" w:cs="Times New Roman"/>
            <w:b/>
            <w:bCs/>
            <w:rPrChange w:id="3773" w:author="sumathi r" w:date="2020-06-30T13:13:00Z">
              <w:rPr>
                <w:b/>
                <w:bCs/>
              </w:rPr>
            </w:rPrChange>
          </w:rPr>
          <w:t>Rewards</w:t>
        </w:r>
        <w:r w:rsidRPr="00491A31">
          <w:rPr>
            <w:rFonts w:ascii="Times New Roman" w:hAnsi="Times New Roman" w:cs="Times New Roman"/>
            <w:rPrChange w:id="3774" w:author="sumathi r" w:date="2020-06-30T13:13:00Z">
              <w:rPr/>
            </w:rPrChange>
          </w:rPr>
          <w:t>.</w:t>
        </w:r>
      </w:ins>
      <w:ins w:id="3775" w:author="sumathi r" w:date="2020-06-27T15:02:00Z">
        <w:r w:rsidR="003D5DEC" w:rsidRPr="00491A31">
          <w:rPr>
            <w:rFonts w:ascii="Times New Roman" w:hAnsi="Times New Roman" w:cs="Times New Roman"/>
            <w:rPrChange w:id="3776" w:author="sumathi r" w:date="2020-06-30T13:13:00Z">
              <w:rPr/>
            </w:rPrChange>
          </w:rPr>
          <w:t xml:space="preserve"> Date range picker </w:t>
        </w:r>
      </w:ins>
      <w:ins w:id="3777" w:author="sumathi r" w:date="2020-06-27T15:06:00Z">
        <w:r w:rsidR="003D5DEC" w:rsidRPr="00491A31">
          <w:rPr>
            <w:rFonts w:ascii="Times New Roman" w:hAnsi="Times New Roman" w:cs="Times New Roman"/>
            <w:rPrChange w:id="3778" w:author="sumathi r" w:date="2020-06-30T13:13:00Z">
              <w:rPr/>
            </w:rPrChange>
          </w:rPr>
          <w:t xml:space="preserve">is also there to filter students </w:t>
        </w:r>
      </w:ins>
      <w:ins w:id="3779" w:author="sumathi r" w:date="2020-06-27T15:07:00Z">
        <w:r w:rsidR="003D5DEC" w:rsidRPr="00491A31">
          <w:rPr>
            <w:rFonts w:ascii="Times New Roman" w:hAnsi="Times New Roman" w:cs="Times New Roman"/>
            <w:rPrChange w:id="3780" w:author="sumathi r" w:date="2020-06-30T13:13:00Z">
              <w:rPr/>
            </w:rPrChange>
          </w:rPr>
          <w:t>between two dates.</w:t>
        </w:r>
      </w:ins>
    </w:p>
    <w:p w14:paraId="0173B9EC" w14:textId="71DD0CEA" w:rsidR="00225924" w:rsidRPr="004F1E35" w:rsidRDefault="00225924">
      <w:pPr>
        <w:pStyle w:val="ListParagraph"/>
        <w:spacing w:line="240" w:lineRule="auto"/>
        <w:jc w:val="both"/>
        <w:rPr>
          <w:ins w:id="3781" w:author="sumathi r" w:date="2020-06-27T15:08:00Z"/>
          <w:rFonts w:ascii="Times New Roman" w:hAnsi="Times New Roman" w:cs="Times New Roman"/>
          <w:rPrChange w:id="3782" w:author="user" w:date="2020-06-29T14:21:00Z">
            <w:rPr>
              <w:ins w:id="3783" w:author="sumathi r" w:date="2020-06-27T15:08:00Z"/>
            </w:rPr>
          </w:rPrChange>
        </w:rPr>
        <w:pPrChange w:id="3784" w:author="user" w:date="2020-06-29T14:21:00Z">
          <w:pPr>
            <w:pStyle w:val="ListParagraph"/>
            <w:spacing w:line="240" w:lineRule="auto"/>
          </w:pPr>
        </w:pPrChange>
      </w:pPr>
      <w:ins w:id="3785" w:author="sumathi r" w:date="2020-06-27T15:07:00Z">
        <w:r w:rsidRPr="004F1E35">
          <w:rPr>
            <w:rFonts w:ascii="Times New Roman" w:hAnsi="Times New Roman" w:cs="Times New Roman"/>
            <w:noProof/>
            <w:rPrChange w:id="3786" w:author="user" w:date="2020-06-29T14:21:00Z">
              <w:rPr>
                <w:noProof/>
              </w:rPr>
            </w:rPrChange>
          </w:rPr>
          <w:lastRenderedPageBreak/>
          <w:drawing>
            <wp:inline distT="0" distB="0" distL="0" distR="0" wp14:anchorId="5DC59C5A" wp14:editId="6615EAC9">
              <wp:extent cx="5943600" cy="2925445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25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455C6D" w14:textId="18430F56" w:rsidR="00225924" w:rsidRPr="004F1E35" w:rsidRDefault="00225924">
      <w:pPr>
        <w:pStyle w:val="ListParagraph"/>
        <w:spacing w:line="240" w:lineRule="auto"/>
        <w:jc w:val="both"/>
        <w:rPr>
          <w:ins w:id="3787" w:author="sumathi r" w:date="2020-06-27T15:08:00Z"/>
          <w:rFonts w:ascii="Times New Roman" w:hAnsi="Times New Roman" w:cs="Times New Roman"/>
          <w:rPrChange w:id="3788" w:author="user" w:date="2020-06-29T14:21:00Z">
            <w:rPr>
              <w:ins w:id="3789" w:author="sumathi r" w:date="2020-06-27T15:08:00Z"/>
            </w:rPr>
          </w:rPrChange>
        </w:rPr>
        <w:pPrChange w:id="3790" w:author="user" w:date="2020-06-29T14:21:00Z">
          <w:pPr>
            <w:pStyle w:val="ListParagraph"/>
            <w:spacing w:line="240" w:lineRule="auto"/>
          </w:pPr>
        </w:pPrChange>
      </w:pPr>
    </w:p>
    <w:p w14:paraId="1AC23B02" w14:textId="77777777" w:rsidR="00BB1F0B" w:rsidRPr="004F1E35" w:rsidRDefault="00BB1F0B">
      <w:pPr>
        <w:pStyle w:val="Heading3"/>
        <w:spacing w:line="240" w:lineRule="auto"/>
        <w:jc w:val="both"/>
        <w:rPr>
          <w:ins w:id="3791" w:author="sumathi r" w:date="2020-06-27T15:09:00Z"/>
          <w:rFonts w:ascii="Times New Roman" w:hAnsi="Times New Roman" w:cs="Times New Roman"/>
          <w:rPrChange w:id="3792" w:author="user" w:date="2020-06-29T14:21:00Z">
            <w:rPr>
              <w:ins w:id="3793" w:author="sumathi r" w:date="2020-06-27T15:09:00Z"/>
            </w:rPr>
          </w:rPrChange>
        </w:rPr>
        <w:pPrChange w:id="3794" w:author="user" w:date="2020-06-29T14:21:00Z">
          <w:pPr>
            <w:pStyle w:val="Heading3"/>
            <w:spacing w:line="240" w:lineRule="auto"/>
          </w:pPr>
        </w:pPrChange>
      </w:pPr>
      <w:bookmarkStart w:id="3795" w:name="_Toc44335632"/>
      <w:ins w:id="3796" w:author="sumathi r" w:date="2020-06-27T15:09:00Z">
        <w:r w:rsidRPr="004F1E35">
          <w:rPr>
            <w:rFonts w:ascii="Times New Roman" w:hAnsi="Times New Roman" w:cs="Times New Roman"/>
            <w:rPrChange w:id="3797" w:author="user" w:date="2020-06-29T14:21:00Z">
              <w:rPr/>
            </w:rPrChange>
          </w:rPr>
          <w:t>Assign Points for Students:</w:t>
        </w:r>
        <w:bookmarkEnd w:id="3795"/>
      </w:ins>
    </w:p>
    <w:p w14:paraId="285E7DE4" w14:textId="4EF0195F" w:rsidR="00BB1F0B" w:rsidRPr="004F1E35" w:rsidRDefault="00BB1F0B">
      <w:pPr>
        <w:jc w:val="both"/>
        <w:rPr>
          <w:ins w:id="3798" w:author="sumathi r" w:date="2020-06-27T15:09:00Z"/>
          <w:rFonts w:ascii="Times New Roman" w:hAnsi="Times New Roman" w:cs="Times New Roman"/>
          <w:rPrChange w:id="3799" w:author="user" w:date="2020-06-29T14:21:00Z">
            <w:rPr>
              <w:ins w:id="3800" w:author="sumathi r" w:date="2020-06-27T15:09:00Z"/>
            </w:rPr>
          </w:rPrChange>
        </w:rPr>
        <w:pPrChange w:id="3801" w:author="user" w:date="2020-06-29T14:21:00Z">
          <w:pPr/>
        </w:pPrChange>
      </w:pPr>
      <w:ins w:id="3802" w:author="sumathi r" w:date="2020-06-27T15:09:00Z">
        <w:r w:rsidRPr="004F1E35">
          <w:rPr>
            <w:rFonts w:ascii="Times New Roman" w:hAnsi="Times New Roman" w:cs="Times New Roman"/>
            <w:rPrChange w:id="3803" w:author="user" w:date="2020-06-29T14:21:00Z">
              <w:rPr/>
            </w:rPrChange>
          </w:rPr>
          <w:tab/>
          <w:t xml:space="preserve">Check the </w:t>
        </w:r>
        <w:r w:rsidRPr="004F1E35">
          <w:rPr>
            <w:rFonts w:ascii="Times New Roman" w:hAnsi="Times New Roman" w:cs="Times New Roman"/>
            <w:b/>
            <w:bCs/>
            <w:rPrChange w:id="3804" w:author="user" w:date="2020-06-29T14:21:00Z">
              <w:rPr>
                <w:b/>
                <w:bCs/>
              </w:rPr>
            </w:rPrChange>
          </w:rPr>
          <w:t xml:space="preserve">Assign </w:t>
        </w:r>
        <w:r w:rsidRPr="004F1E35">
          <w:rPr>
            <w:rFonts w:ascii="Times New Roman" w:hAnsi="Times New Roman" w:cs="Times New Roman"/>
            <w:rPrChange w:id="3805" w:author="user" w:date="2020-06-29T14:21:00Z">
              <w:rPr/>
            </w:rPrChange>
          </w:rPr>
          <w:t xml:space="preserve">checkboxes corresponding Students, then click on </w:t>
        </w:r>
        <w:r w:rsidRPr="004F1E35">
          <w:rPr>
            <w:rFonts w:ascii="Times New Roman" w:hAnsi="Times New Roman" w:cs="Times New Roman"/>
            <w:b/>
            <w:bCs/>
            <w:rPrChange w:id="3806" w:author="user" w:date="2020-06-29T14:21:00Z">
              <w:rPr>
                <w:b/>
                <w:bCs/>
              </w:rPr>
            </w:rPrChange>
          </w:rPr>
          <w:t xml:space="preserve">ASSIGN </w:t>
        </w:r>
        <w:r w:rsidRPr="004F1E35">
          <w:rPr>
            <w:rFonts w:ascii="Times New Roman" w:hAnsi="Times New Roman" w:cs="Times New Roman"/>
            <w:rPrChange w:id="3807" w:author="user" w:date="2020-06-29T14:21:00Z">
              <w:rPr/>
            </w:rPrChange>
          </w:rPr>
          <w:t xml:space="preserve">button, then based on selected </w:t>
        </w:r>
      </w:ins>
      <w:ins w:id="3808" w:author="sumathi r" w:date="2020-06-27T15:43:00Z">
        <w:r w:rsidR="00EA17D0" w:rsidRPr="004F1E35">
          <w:rPr>
            <w:rFonts w:ascii="Times New Roman" w:hAnsi="Times New Roman" w:cs="Times New Roman"/>
            <w:rPrChange w:id="3809" w:author="user" w:date="2020-06-29T14:21:00Z">
              <w:rPr/>
            </w:rPrChange>
          </w:rPr>
          <w:t>Power School</w:t>
        </w:r>
      </w:ins>
      <w:ins w:id="3810" w:author="sumathi r" w:date="2020-06-27T15:09:00Z">
        <w:r w:rsidRPr="004F1E35">
          <w:rPr>
            <w:rFonts w:ascii="Times New Roman" w:hAnsi="Times New Roman" w:cs="Times New Roman"/>
            <w:rPrChange w:id="3811" w:author="user" w:date="2020-06-29T14:21:00Z">
              <w:rPr/>
            </w:rPrChange>
          </w:rPr>
          <w:t xml:space="preserve"> type</w:t>
        </w:r>
      </w:ins>
      <w:ins w:id="3812" w:author="user" w:date="2020-06-29T14:57:00Z">
        <w:r w:rsidR="00687969">
          <w:rPr>
            <w:rFonts w:ascii="Times New Roman" w:hAnsi="Times New Roman" w:cs="Times New Roman"/>
          </w:rPr>
          <w:t>,</w:t>
        </w:r>
      </w:ins>
      <w:ins w:id="3813" w:author="sumathi r" w:date="2020-06-27T15:09:00Z">
        <w:r w:rsidRPr="004F1E35">
          <w:rPr>
            <w:rFonts w:ascii="Times New Roman" w:hAnsi="Times New Roman" w:cs="Times New Roman"/>
            <w:rPrChange w:id="3814" w:author="user" w:date="2020-06-29T14:21:00Z">
              <w:rPr/>
            </w:rPrChange>
          </w:rPr>
          <w:t xml:space="preserve"> points will add to</w:t>
        </w:r>
      </w:ins>
      <w:ins w:id="3815" w:author="user" w:date="2020-06-29T14:57:00Z">
        <w:r w:rsidR="00687969">
          <w:rPr>
            <w:rFonts w:ascii="Times New Roman" w:hAnsi="Times New Roman" w:cs="Times New Roman"/>
          </w:rPr>
          <w:t xml:space="preserve"> the</w:t>
        </w:r>
      </w:ins>
      <w:ins w:id="3816" w:author="sumathi r" w:date="2020-06-27T15:09:00Z">
        <w:r w:rsidRPr="004F1E35">
          <w:rPr>
            <w:rFonts w:ascii="Times New Roman" w:hAnsi="Times New Roman" w:cs="Times New Roman"/>
            <w:rPrChange w:id="3817" w:author="user" w:date="2020-06-29T14:21:00Z">
              <w:rPr/>
            </w:rPrChange>
          </w:rPr>
          <w:t xml:space="preserve"> selected students.</w:t>
        </w:r>
      </w:ins>
    </w:p>
    <w:p w14:paraId="4C105637" w14:textId="1A37C5DD" w:rsidR="00BB1F0B" w:rsidRPr="004F1E35" w:rsidRDefault="00BB1F0B">
      <w:pPr>
        <w:jc w:val="both"/>
        <w:rPr>
          <w:ins w:id="3818" w:author="sumathi r" w:date="2020-06-27T15:09:00Z"/>
          <w:rFonts w:ascii="Times New Roman" w:hAnsi="Times New Roman" w:cs="Times New Roman"/>
          <w:rPrChange w:id="3819" w:author="user" w:date="2020-06-29T14:21:00Z">
            <w:rPr>
              <w:ins w:id="3820" w:author="sumathi r" w:date="2020-06-27T15:09:00Z"/>
            </w:rPr>
          </w:rPrChange>
        </w:rPr>
        <w:pPrChange w:id="3821" w:author="user" w:date="2020-06-29T14:56:00Z">
          <w:pPr>
            <w:ind w:firstLine="720"/>
          </w:pPr>
        </w:pPrChange>
      </w:pPr>
      <w:ins w:id="3822" w:author="sumathi r" w:date="2020-06-27T15:09:00Z">
        <w:r w:rsidRPr="004F1E35">
          <w:rPr>
            <w:rFonts w:ascii="Times New Roman" w:hAnsi="Times New Roman" w:cs="Times New Roman"/>
            <w:rPrChange w:id="3823" w:author="user" w:date="2020-06-29T14:21:00Z">
              <w:rPr/>
            </w:rPrChange>
          </w:rPr>
          <w:t xml:space="preserve">Admin can also search for </w:t>
        </w:r>
        <w:proofErr w:type="gramStart"/>
        <w:r w:rsidRPr="004F1E35">
          <w:rPr>
            <w:rFonts w:ascii="Times New Roman" w:hAnsi="Times New Roman" w:cs="Times New Roman"/>
            <w:rPrChange w:id="3824" w:author="user" w:date="2020-06-29T14:21:00Z">
              <w:rPr/>
            </w:rPrChange>
          </w:rPr>
          <w:t>particular students</w:t>
        </w:r>
        <w:proofErr w:type="gramEnd"/>
        <w:r w:rsidRPr="004F1E35">
          <w:rPr>
            <w:rFonts w:ascii="Times New Roman" w:hAnsi="Times New Roman" w:cs="Times New Roman"/>
            <w:rPrChange w:id="3825" w:author="user" w:date="2020-06-29T14:21:00Z">
              <w:rPr/>
            </w:rPrChange>
          </w:rPr>
          <w:t xml:space="preserve"> by </w:t>
        </w:r>
      </w:ins>
      <w:ins w:id="3826" w:author="user" w:date="2020-06-29T14:57:00Z">
        <w:r w:rsidR="00687969">
          <w:rPr>
            <w:rFonts w:ascii="Times New Roman" w:hAnsi="Times New Roman" w:cs="Times New Roman"/>
          </w:rPr>
          <w:t>s</w:t>
        </w:r>
      </w:ins>
      <w:ins w:id="3827" w:author="sumathi r" w:date="2020-06-27T15:09:00Z">
        <w:del w:id="3828" w:author="user" w:date="2020-06-29T14:57:00Z">
          <w:r w:rsidRPr="004F1E35" w:rsidDel="00687969">
            <w:rPr>
              <w:rFonts w:ascii="Times New Roman" w:hAnsi="Times New Roman" w:cs="Times New Roman"/>
              <w:rPrChange w:id="3829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3830" w:author="user" w:date="2020-06-29T14:21:00Z">
              <w:rPr/>
            </w:rPrChange>
          </w:rPr>
          <w:t xml:space="preserve">tudent </w:t>
        </w:r>
      </w:ins>
      <w:ins w:id="3831" w:author="user" w:date="2020-06-29T14:57:00Z">
        <w:r w:rsidR="00687969">
          <w:rPr>
            <w:rFonts w:ascii="Times New Roman" w:hAnsi="Times New Roman" w:cs="Times New Roman"/>
          </w:rPr>
          <w:t>n</w:t>
        </w:r>
      </w:ins>
      <w:ins w:id="3832" w:author="sumathi r" w:date="2020-06-27T15:09:00Z">
        <w:del w:id="3833" w:author="user" w:date="2020-06-29T14:57:00Z">
          <w:r w:rsidRPr="004F1E35" w:rsidDel="00687969">
            <w:rPr>
              <w:rFonts w:ascii="Times New Roman" w:hAnsi="Times New Roman" w:cs="Times New Roman"/>
              <w:rPrChange w:id="3834" w:author="user" w:date="2020-06-29T14:21:00Z">
                <w:rPr/>
              </w:rPrChange>
            </w:rPr>
            <w:delText>N</w:delText>
          </w:r>
        </w:del>
        <w:r w:rsidRPr="004F1E35">
          <w:rPr>
            <w:rFonts w:ascii="Times New Roman" w:hAnsi="Times New Roman" w:cs="Times New Roman"/>
            <w:rPrChange w:id="3835" w:author="user" w:date="2020-06-29T14:21:00Z">
              <w:rPr/>
            </w:rPrChange>
          </w:rPr>
          <w:t xml:space="preserve">ame, </w:t>
        </w:r>
      </w:ins>
      <w:ins w:id="3836" w:author="user" w:date="2020-06-29T14:57:00Z">
        <w:r w:rsidR="00687969">
          <w:rPr>
            <w:rFonts w:ascii="Times New Roman" w:hAnsi="Times New Roman" w:cs="Times New Roman"/>
          </w:rPr>
          <w:t>s</w:t>
        </w:r>
      </w:ins>
      <w:ins w:id="3837" w:author="sumathi r" w:date="2020-06-27T15:09:00Z">
        <w:del w:id="3838" w:author="user" w:date="2020-06-29T14:57:00Z">
          <w:r w:rsidRPr="004F1E35" w:rsidDel="00687969">
            <w:rPr>
              <w:rFonts w:ascii="Times New Roman" w:hAnsi="Times New Roman" w:cs="Times New Roman"/>
              <w:rPrChange w:id="3839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3840" w:author="user" w:date="2020-06-29T14:21:00Z">
              <w:rPr/>
            </w:rPrChange>
          </w:rPr>
          <w:t xml:space="preserve">tudent </w:t>
        </w:r>
      </w:ins>
      <w:ins w:id="3841" w:author="user" w:date="2020-06-29T14:57:00Z">
        <w:r w:rsidR="00687969">
          <w:rPr>
            <w:rFonts w:ascii="Times New Roman" w:hAnsi="Times New Roman" w:cs="Times New Roman"/>
          </w:rPr>
          <w:t>n</w:t>
        </w:r>
      </w:ins>
      <w:ins w:id="3842" w:author="sumathi r" w:date="2020-06-27T15:09:00Z">
        <w:del w:id="3843" w:author="user" w:date="2020-06-29T14:57:00Z">
          <w:r w:rsidRPr="004F1E35" w:rsidDel="00687969">
            <w:rPr>
              <w:rFonts w:ascii="Times New Roman" w:hAnsi="Times New Roman" w:cs="Times New Roman"/>
              <w:rPrChange w:id="3844" w:author="user" w:date="2020-06-29T14:21:00Z">
                <w:rPr/>
              </w:rPrChange>
            </w:rPr>
            <w:delText>N</w:delText>
          </w:r>
        </w:del>
        <w:r w:rsidRPr="004F1E35">
          <w:rPr>
            <w:rFonts w:ascii="Times New Roman" w:hAnsi="Times New Roman" w:cs="Times New Roman"/>
            <w:rPrChange w:id="3845" w:author="user" w:date="2020-06-29T14:21:00Z">
              <w:rPr/>
            </w:rPrChange>
          </w:rPr>
          <w:t>umber</w:t>
        </w:r>
      </w:ins>
      <w:ins w:id="3846" w:author="sumathi r" w:date="2020-06-27T15:44:00Z">
        <w:r w:rsidR="00DB6929" w:rsidRPr="004F1E35">
          <w:rPr>
            <w:rFonts w:ascii="Times New Roman" w:hAnsi="Times New Roman" w:cs="Times New Roman"/>
            <w:rPrChange w:id="3847" w:author="user" w:date="2020-06-29T14:21:00Z">
              <w:rPr/>
            </w:rPrChange>
          </w:rPr>
          <w:t xml:space="preserve"> and date</w:t>
        </w:r>
      </w:ins>
      <w:ins w:id="3848" w:author="sumathi r" w:date="2020-06-27T15:09:00Z">
        <w:r w:rsidRPr="004F1E35">
          <w:rPr>
            <w:rFonts w:ascii="Times New Roman" w:hAnsi="Times New Roman" w:cs="Times New Roman"/>
            <w:rPrChange w:id="3849" w:author="user" w:date="2020-06-29T14:21:00Z">
              <w:rPr/>
            </w:rPrChange>
          </w:rPr>
          <w:t>.</w:t>
        </w:r>
      </w:ins>
    </w:p>
    <w:p w14:paraId="5FB00452" w14:textId="6F808FDA" w:rsidR="00225924" w:rsidRPr="004F1E35" w:rsidDel="00687969" w:rsidRDefault="000C7F97">
      <w:pPr>
        <w:spacing w:line="240" w:lineRule="auto"/>
        <w:jc w:val="both"/>
        <w:rPr>
          <w:ins w:id="3850" w:author="sumathi r" w:date="2020-06-26T21:23:00Z"/>
          <w:del w:id="3851" w:author="user" w:date="2020-06-29T14:57:00Z"/>
          <w:rFonts w:ascii="Times New Roman" w:hAnsi="Times New Roman" w:cs="Times New Roman"/>
          <w:rPrChange w:id="3852" w:author="user" w:date="2020-06-29T14:21:00Z">
            <w:rPr>
              <w:ins w:id="3853" w:author="sumathi r" w:date="2020-06-26T21:23:00Z"/>
              <w:del w:id="3854" w:author="user" w:date="2020-06-29T14:57:00Z"/>
            </w:rPr>
          </w:rPrChange>
        </w:rPr>
        <w:pPrChange w:id="3855" w:author="user" w:date="2020-06-29T14:21:00Z">
          <w:pPr>
            <w:pStyle w:val="ListParagraph"/>
            <w:numPr>
              <w:numId w:val="41"/>
            </w:numPr>
            <w:spacing w:line="240" w:lineRule="auto"/>
            <w:ind w:hanging="360"/>
          </w:pPr>
        </w:pPrChange>
      </w:pPr>
      <w:ins w:id="3856" w:author="sumathi r" w:date="2020-06-27T15:38:00Z">
        <w:r w:rsidRPr="004F1E35">
          <w:rPr>
            <w:rFonts w:ascii="Times New Roman" w:hAnsi="Times New Roman" w:cs="Times New Roman"/>
            <w:noProof/>
            <w:rPrChange w:id="3857" w:author="user" w:date="2020-06-29T14:21:00Z">
              <w:rPr>
                <w:noProof/>
              </w:rPr>
            </w:rPrChange>
          </w:rPr>
          <w:drawing>
            <wp:inline distT="0" distB="0" distL="0" distR="0" wp14:anchorId="321B8406" wp14:editId="129959BD">
              <wp:extent cx="5943600" cy="2925445"/>
              <wp:effectExtent l="0" t="0" r="0" b="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25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0BD60E7" w14:textId="56F04A60" w:rsidR="00615A0B" w:rsidRPr="004F1E35" w:rsidDel="00687969" w:rsidRDefault="00615A0B">
      <w:pPr>
        <w:spacing w:line="240" w:lineRule="auto"/>
        <w:jc w:val="both"/>
        <w:rPr>
          <w:ins w:id="3858" w:author="sumathi r" w:date="2020-06-26T21:00:00Z"/>
          <w:del w:id="3859" w:author="user" w:date="2020-06-29T14:57:00Z"/>
          <w:rFonts w:ascii="Times New Roman" w:hAnsi="Times New Roman" w:cs="Times New Roman"/>
          <w:b/>
          <w:bCs/>
          <w:rPrChange w:id="3860" w:author="user" w:date="2020-06-29T14:21:00Z">
            <w:rPr>
              <w:ins w:id="3861" w:author="sumathi r" w:date="2020-06-26T21:00:00Z"/>
              <w:del w:id="3862" w:author="user" w:date="2020-06-29T14:57:00Z"/>
            </w:rPr>
          </w:rPrChange>
        </w:rPr>
        <w:pPrChange w:id="3863" w:author="user" w:date="2020-06-29T14:21:00Z">
          <w:pPr>
            <w:pStyle w:val="ListParagraph"/>
            <w:numPr>
              <w:numId w:val="41"/>
            </w:numPr>
            <w:spacing w:line="240" w:lineRule="auto"/>
            <w:ind w:hanging="360"/>
          </w:pPr>
        </w:pPrChange>
      </w:pPr>
    </w:p>
    <w:p w14:paraId="1E37C9B1" w14:textId="77777777" w:rsidR="003D1B54" w:rsidRPr="004F1E35" w:rsidDel="00687969" w:rsidRDefault="003D1B54">
      <w:pPr>
        <w:spacing w:line="240" w:lineRule="auto"/>
        <w:ind w:left="360"/>
        <w:jc w:val="both"/>
        <w:rPr>
          <w:del w:id="3864" w:author="user" w:date="2020-06-29T14:57:00Z"/>
          <w:rFonts w:ascii="Times New Roman" w:hAnsi="Times New Roman" w:cs="Times New Roman"/>
          <w:b/>
          <w:rPrChange w:id="3865" w:author="user" w:date="2020-06-29T14:21:00Z">
            <w:rPr>
              <w:del w:id="3866" w:author="user" w:date="2020-06-29T14:57:00Z"/>
              <w:b/>
            </w:rPr>
          </w:rPrChange>
        </w:rPr>
        <w:pPrChange w:id="3867" w:author="user" w:date="2020-06-29T14:21:00Z">
          <w:pPr>
            <w:ind w:left="360"/>
          </w:pPr>
        </w:pPrChange>
      </w:pPr>
    </w:p>
    <w:p w14:paraId="30391A2E" w14:textId="77777777" w:rsidR="007728CA" w:rsidRPr="004F1E35" w:rsidDel="00687969" w:rsidRDefault="007728CA">
      <w:pPr>
        <w:spacing w:line="240" w:lineRule="auto"/>
        <w:ind w:left="360"/>
        <w:jc w:val="both"/>
        <w:rPr>
          <w:del w:id="3868" w:author="user" w:date="2020-06-29T14:57:00Z"/>
          <w:rFonts w:ascii="Times New Roman" w:hAnsi="Times New Roman" w:cs="Times New Roman"/>
          <w:b/>
          <w:rPrChange w:id="3869" w:author="user" w:date="2020-06-29T14:21:00Z">
            <w:rPr>
              <w:del w:id="3870" w:author="user" w:date="2020-06-29T14:57:00Z"/>
              <w:b/>
            </w:rPr>
          </w:rPrChange>
        </w:rPr>
        <w:pPrChange w:id="3871" w:author="user" w:date="2020-06-29T14:21:00Z">
          <w:pPr>
            <w:ind w:left="360"/>
          </w:pPr>
        </w:pPrChange>
      </w:pPr>
    </w:p>
    <w:p w14:paraId="19AE2C82" w14:textId="77777777" w:rsidR="001A7519" w:rsidRPr="004F1E35" w:rsidRDefault="001A7519">
      <w:pPr>
        <w:spacing w:line="240" w:lineRule="auto"/>
        <w:jc w:val="both"/>
        <w:rPr>
          <w:rFonts w:ascii="Times New Roman" w:hAnsi="Times New Roman" w:cs="Times New Roman"/>
          <w:b/>
          <w:rPrChange w:id="3872" w:author="user" w:date="2020-06-29T14:21:00Z">
            <w:rPr>
              <w:b/>
            </w:rPr>
          </w:rPrChange>
        </w:rPr>
        <w:pPrChange w:id="3873" w:author="user" w:date="2020-06-29T14:21:00Z">
          <w:pPr/>
        </w:pPrChange>
      </w:pPr>
    </w:p>
    <w:p w14:paraId="49EE29E1" w14:textId="77777777" w:rsidR="00D05C8C" w:rsidRPr="004F1E35" w:rsidRDefault="00D05C8C">
      <w:pPr>
        <w:pStyle w:val="Heading3"/>
        <w:spacing w:line="240" w:lineRule="auto"/>
        <w:jc w:val="both"/>
        <w:rPr>
          <w:rFonts w:ascii="Times New Roman" w:hAnsi="Times New Roman" w:cs="Times New Roman"/>
          <w:rPrChange w:id="3874" w:author="user" w:date="2020-06-29T14:21:00Z">
            <w:rPr/>
          </w:rPrChange>
        </w:rPr>
        <w:pPrChange w:id="3875" w:author="user" w:date="2020-06-29T14:21:00Z">
          <w:pPr>
            <w:pStyle w:val="Heading3"/>
          </w:pPr>
        </w:pPrChange>
      </w:pPr>
      <w:bookmarkStart w:id="3876" w:name="_Toc44335633"/>
      <w:r w:rsidRPr="004F1E35">
        <w:rPr>
          <w:rFonts w:ascii="Times New Roman" w:hAnsi="Times New Roman" w:cs="Times New Roman"/>
          <w:rPrChange w:id="3877" w:author="user" w:date="2020-06-29T14:21:00Z">
            <w:rPr/>
          </w:rPrChange>
        </w:rPr>
        <w:t>Suggestions Box:</w:t>
      </w:r>
      <w:bookmarkEnd w:id="3876"/>
    </w:p>
    <w:p w14:paraId="50C96E7C" w14:textId="77777777" w:rsidR="00470A63" w:rsidRPr="004F1E35" w:rsidRDefault="00470A63">
      <w:pPr>
        <w:spacing w:line="240" w:lineRule="auto"/>
        <w:jc w:val="both"/>
        <w:rPr>
          <w:rFonts w:ascii="Times New Roman" w:hAnsi="Times New Roman" w:cs="Times New Roman"/>
          <w:rPrChange w:id="3878" w:author="user" w:date="2020-06-29T14:21:00Z">
            <w:rPr/>
          </w:rPrChange>
        </w:rPr>
        <w:pPrChange w:id="3879" w:author="user" w:date="2020-06-29T14:58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3880" w:author="user" w:date="2020-06-29T14:21:00Z">
            <w:rPr/>
          </w:rPrChange>
        </w:rPr>
        <w:t xml:space="preserve">In the </w:t>
      </w:r>
      <w:r w:rsidR="00FC4355" w:rsidRPr="004F1E35">
        <w:rPr>
          <w:rFonts w:ascii="Times New Roman" w:hAnsi="Times New Roman" w:cs="Times New Roman"/>
          <w:rPrChange w:id="3881" w:author="user" w:date="2020-06-29T14:21:00Z">
            <w:rPr/>
          </w:rPrChange>
        </w:rPr>
        <w:t xml:space="preserve">Suggestions </w:t>
      </w:r>
      <w:r w:rsidRPr="004F1E35">
        <w:rPr>
          <w:rFonts w:ascii="Times New Roman" w:hAnsi="Times New Roman" w:cs="Times New Roman"/>
          <w:rPrChange w:id="3882" w:author="user" w:date="2020-06-29T14:21:00Z">
            <w:rPr/>
          </w:rPrChange>
        </w:rPr>
        <w:t xml:space="preserve">screen, you can view the </w:t>
      </w:r>
      <w:ins w:id="3883" w:author="user" w:date="2020-02-27T06:41:00Z">
        <w:r w:rsidR="00C9648C" w:rsidRPr="004F1E35">
          <w:rPr>
            <w:rFonts w:ascii="Times New Roman" w:hAnsi="Times New Roman" w:cs="Times New Roman"/>
            <w:rPrChange w:id="3884" w:author="user" w:date="2020-06-29T14:21:00Z">
              <w:rPr/>
            </w:rPrChange>
          </w:rPr>
          <w:t>s</w:t>
        </w:r>
      </w:ins>
      <w:del w:id="3885" w:author="user" w:date="2020-02-27T06:41:00Z">
        <w:r w:rsidR="00FC4355" w:rsidRPr="004F1E35" w:rsidDel="00C9648C">
          <w:rPr>
            <w:rFonts w:ascii="Times New Roman" w:hAnsi="Times New Roman" w:cs="Times New Roman"/>
            <w:rPrChange w:id="3886" w:author="user" w:date="2020-06-29T14:21:00Z">
              <w:rPr/>
            </w:rPrChange>
          </w:rPr>
          <w:delText>S</w:delText>
        </w:r>
      </w:del>
      <w:r w:rsidR="00FC4355" w:rsidRPr="004F1E35">
        <w:rPr>
          <w:rFonts w:ascii="Times New Roman" w:hAnsi="Times New Roman" w:cs="Times New Roman"/>
          <w:rPrChange w:id="3887" w:author="user" w:date="2020-06-29T14:21:00Z">
            <w:rPr/>
          </w:rPrChange>
        </w:rPr>
        <w:t>uggestion</w:t>
      </w:r>
      <w:del w:id="3888" w:author="user" w:date="2020-02-27T06:41:00Z">
        <w:r w:rsidR="00FC4355" w:rsidRPr="004F1E35" w:rsidDel="00C9648C">
          <w:rPr>
            <w:rFonts w:ascii="Times New Roman" w:hAnsi="Times New Roman" w:cs="Times New Roman"/>
            <w:rPrChange w:id="3889" w:author="user" w:date="2020-06-29T14:21:00Z">
              <w:rPr/>
            </w:rPrChange>
          </w:rPr>
          <w:delText>s</w:delText>
        </w:r>
      </w:del>
      <w:r w:rsidR="00FC4355" w:rsidRPr="004F1E35">
        <w:rPr>
          <w:rFonts w:ascii="Times New Roman" w:hAnsi="Times New Roman" w:cs="Times New Roman"/>
          <w:rPrChange w:id="3890" w:author="user" w:date="2020-06-29T14:21:00Z">
            <w:rPr/>
          </w:rPrChange>
        </w:rPr>
        <w:t xml:space="preserve"> </w:t>
      </w:r>
      <w:r w:rsidRPr="004F1E35">
        <w:rPr>
          <w:rFonts w:ascii="Times New Roman" w:hAnsi="Times New Roman" w:cs="Times New Roman"/>
          <w:rPrChange w:id="3891" w:author="user" w:date="2020-06-29T14:21:00Z">
            <w:rPr/>
          </w:rPrChange>
        </w:rPr>
        <w:t xml:space="preserve">requests from the </w:t>
      </w:r>
      <w:r w:rsidR="00FC4355" w:rsidRPr="004F1E35">
        <w:rPr>
          <w:rFonts w:ascii="Times New Roman" w:hAnsi="Times New Roman" w:cs="Times New Roman"/>
          <w:rPrChange w:id="3892" w:author="user" w:date="2020-06-29T14:21:00Z">
            <w:rPr/>
          </w:rPrChange>
        </w:rPr>
        <w:t>students</w:t>
      </w:r>
      <w:r w:rsidRPr="004F1E35">
        <w:rPr>
          <w:rFonts w:ascii="Times New Roman" w:hAnsi="Times New Roman" w:cs="Times New Roman"/>
          <w:rPrChange w:id="3893" w:author="user" w:date="2020-06-29T14:21:00Z">
            <w:rPr/>
          </w:rPrChange>
        </w:rPr>
        <w:t xml:space="preserve">, and </w:t>
      </w:r>
      <w:ins w:id="3894" w:author="user" w:date="2020-02-27T06:41:00Z">
        <w:r w:rsidR="00C9648C" w:rsidRPr="004F1E35">
          <w:rPr>
            <w:rFonts w:ascii="Times New Roman" w:hAnsi="Times New Roman" w:cs="Times New Roman"/>
            <w:rPrChange w:id="3895" w:author="user" w:date="2020-06-29T14:21:00Z">
              <w:rPr/>
            </w:rPrChange>
          </w:rPr>
          <w:t xml:space="preserve">the admin </w:t>
        </w:r>
      </w:ins>
      <w:r w:rsidRPr="004F1E35">
        <w:rPr>
          <w:rFonts w:ascii="Times New Roman" w:hAnsi="Times New Roman" w:cs="Times New Roman"/>
          <w:rPrChange w:id="3896" w:author="user" w:date="2020-06-29T14:21:00Z">
            <w:rPr/>
          </w:rPrChange>
        </w:rPr>
        <w:t xml:space="preserve">can approve or reject the </w:t>
      </w:r>
      <w:ins w:id="3897" w:author="user" w:date="2020-02-27T06:41:00Z">
        <w:r w:rsidR="00C9648C" w:rsidRPr="004F1E35">
          <w:rPr>
            <w:rFonts w:ascii="Times New Roman" w:hAnsi="Times New Roman" w:cs="Times New Roman"/>
            <w:rPrChange w:id="3898" w:author="user" w:date="2020-06-29T14:21:00Z">
              <w:rPr/>
            </w:rPrChange>
          </w:rPr>
          <w:t>s</w:t>
        </w:r>
      </w:ins>
      <w:del w:id="3899" w:author="user" w:date="2020-02-27T06:41:00Z">
        <w:r w:rsidR="00FC4355" w:rsidRPr="004F1E35" w:rsidDel="00C9648C">
          <w:rPr>
            <w:rFonts w:ascii="Times New Roman" w:hAnsi="Times New Roman" w:cs="Times New Roman"/>
            <w:rPrChange w:id="3900" w:author="user" w:date="2020-06-29T14:21:00Z">
              <w:rPr/>
            </w:rPrChange>
          </w:rPr>
          <w:delText>S</w:delText>
        </w:r>
      </w:del>
      <w:r w:rsidR="00FC4355" w:rsidRPr="004F1E35">
        <w:rPr>
          <w:rFonts w:ascii="Times New Roman" w:hAnsi="Times New Roman" w:cs="Times New Roman"/>
          <w:rPrChange w:id="3901" w:author="user" w:date="2020-06-29T14:21:00Z">
            <w:rPr/>
          </w:rPrChange>
        </w:rPr>
        <w:t>uggestions</w:t>
      </w:r>
      <w:r w:rsidRPr="004F1E35">
        <w:rPr>
          <w:rFonts w:ascii="Times New Roman" w:hAnsi="Times New Roman" w:cs="Times New Roman"/>
          <w:rPrChange w:id="3902" w:author="user" w:date="2020-06-29T14:21:00Z">
            <w:rPr/>
          </w:rPrChange>
        </w:rPr>
        <w:t xml:space="preserve">. There are three tabs in this screen; </w:t>
      </w:r>
      <w:r w:rsidR="00FC4355" w:rsidRPr="004F1E35">
        <w:rPr>
          <w:rFonts w:ascii="Times New Roman" w:hAnsi="Times New Roman" w:cs="Times New Roman"/>
          <w:rPrChange w:id="3903" w:author="user" w:date="2020-06-29T14:21:00Z">
            <w:rPr/>
          </w:rPrChange>
        </w:rPr>
        <w:t>Suggestion Feed, Approve Suggestions, Approve Comments</w:t>
      </w:r>
      <w:r w:rsidRPr="004F1E35">
        <w:rPr>
          <w:rFonts w:ascii="Times New Roman" w:hAnsi="Times New Roman" w:cs="Times New Roman"/>
          <w:rPrChange w:id="3904" w:author="user" w:date="2020-06-29T14:21:00Z">
            <w:rPr/>
          </w:rPrChange>
        </w:rPr>
        <w:t>.</w:t>
      </w:r>
    </w:p>
    <w:p w14:paraId="5AA06B67" w14:textId="77777777" w:rsidR="00470A63" w:rsidRPr="004F1E35" w:rsidRDefault="00315380">
      <w:pPr>
        <w:pStyle w:val="Heading3"/>
        <w:spacing w:line="240" w:lineRule="auto"/>
        <w:jc w:val="both"/>
        <w:rPr>
          <w:rFonts w:ascii="Times New Roman" w:hAnsi="Times New Roman" w:cs="Times New Roman"/>
          <w:rPrChange w:id="3905" w:author="user" w:date="2020-06-29T14:21:00Z">
            <w:rPr/>
          </w:rPrChange>
        </w:rPr>
        <w:pPrChange w:id="3906" w:author="user" w:date="2020-06-29T14:21:00Z">
          <w:pPr>
            <w:pStyle w:val="Heading3"/>
          </w:pPr>
        </w:pPrChange>
      </w:pPr>
      <w:bookmarkStart w:id="3907" w:name="_Toc44335634"/>
      <w:r w:rsidRPr="004F1E35">
        <w:rPr>
          <w:rFonts w:ascii="Times New Roman" w:hAnsi="Times New Roman" w:cs="Times New Roman"/>
          <w:rPrChange w:id="3908" w:author="user" w:date="2020-06-29T14:21:00Z">
            <w:rPr/>
          </w:rPrChange>
        </w:rPr>
        <w:t xml:space="preserve">Suggestion Feed </w:t>
      </w:r>
      <w:r w:rsidR="00470A63" w:rsidRPr="004F1E35">
        <w:rPr>
          <w:rFonts w:ascii="Times New Roman" w:hAnsi="Times New Roman" w:cs="Times New Roman"/>
          <w:rPrChange w:id="3909" w:author="user" w:date="2020-06-29T14:21:00Z">
            <w:rPr/>
          </w:rPrChange>
        </w:rPr>
        <w:t>tab:</w:t>
      </w:r>
      <w:bookmarkEnd w:id="3907"/>
    </w:p>
    <w:p w14:paraId="57453EE2" w14:textId="7455855A" w:rsidR="00470A63" w:rsidRPr="004F1E35" w:rsidRDefault="00470A63">
      <w:pPr>
        <w:spacing w:line="240" w:lineRule="auto"/>
        <w:jc w:val="both"/>
        <w:rPr>
          <w:rFonts w:ascii="Times New Roman" w:hAnsi="Times New Roman" w:cs="Times New Roman"/>
          <w:rPrChange w:id="3910" w:author="user" w:date="2020-06-29T14:21:00Z">
            <w:rPr/>
          </w:rPrChange>
        </w:rPr>
        <w:pPrChange w:id="3911" w:author="user" w:date="2020-06-29T14:21:00Z">
          <w:pPr/>
        </w:pPrChange>
      </w:pPr>
      <w:del w:id="3912" w:author="user" w:date="2020-06-29T14:58:00Z">
        <w:r w:rsidRPr="004F1E35" w:rsidDel="00687969">
          <w:rPr>
            <w:rFonts w:ascii="Times New Roman" w:hAnsi="Times New Roman" w:cs="Times New Roman"/>
            <w:rPrChange w:id="3913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3914" w:author="user" w:date="2020-06-29T14:21:00Z">
            <w:rPr/>
          </w:rPrChange>
        </w:rPr>
        <w:t xml:space="preserve">In the </w:t>
      </w:r>
      <w:r w:rsidR="00315380" w:rsidRPr="004F1E35">
        <w:rPr>
          <w:rFonts w:ascii="Times New Roman" w:hAnsi="Times New Roman" w:cs="Times New Roman"/>
          <w:b/>
          <w:bCs/>
          <w:rPrChange w:id="3915" w:author="user" w:date="2020-06-29T14:21:00Z">
            <w:rPr/>
          </w:rPrChange>
        </w:rPr>
        <w:t>Suggestion Feed</w:t>
      </w:r>
      <w:r w:rsidR="00315380" w:rsidRPr="004F1E35">
        <w:rPr>
          <w:rFonts w:ascii="Times New Roman" w:hAnsi="Times New Roman" w:cs="Times New Roman"/>
          <w:rPrChange w:id="3916" w:author="user" w:date="2020-06-29T14:21:00Z">
            <w:rPr/>
          </w:rPrChange>
        </w:rPr>
        <w:t xml:space="preserve"> </w:t>
      </w:r>
      <w:r w:rsidRPr="004F1E35">
        <w:rPr>
          <w:rFonts w:ascii="Times New Roman" w:hAnsi="Times New Roman" w:cs="Times New Roman"/>
          <w:rPrChange w:id="3917" w:author="user" w:date="2020-06-29T14:21:00Z">
            <w:rPr/>
          </w:rPrChange>
        </w:rPr>
        <w:t>tab</w:t>
      </w:r>
      <w:ins w:id="3918" w:author="user" w:date="2020-02-27T06:41:00Z">
        <w:r w:rsidR="00C9648C" w:rsidRPr="004F1E35">
          <w:rPr>
            <w:rFonts w:ascii="Times New Roman" w:hAnsi="Times New Roman" w:cs="Times New Roman"/>
            <w:rPrChange w:id="3919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3920" w:author="user" w:date="2020-06-29T14:21:00Z">
            <w:rPr/>
          </w:rPrChange>
        </w:rPr>
        <w:t xml:space="preserve"> admin users can view </w:t>
      </w:r>
      <w:ins w:id="3921" w:author="user" w:date="2020-02-27T06:41:00Z">
        <w:r w:rsidR="00C9648C" w:rsidRPr="004F1E35">
          <w:rPr>
            <w:rFonts w:ascii="Times New Roman" w:hAnsi="Times New Roman" w:cs="Times New Roman"/>
            <w:rPrChange w:id="3922" w:author="user" w:date="2020-06-29T14:21:00Z">
              <w:rPr/>
            </w:rPrChange>
          </w:rPr>
          <w:t xml:space="preserve">various </w:t>
        </w:r>
      </w:ins>
      <w:del w:id="3923" w:author="user" w:date="2020-02-27T06:41:00Z">
        <w:r w:rsidRPr="004F1E35" w:rsidDel="00C9648C">
          <w:rPr>
            <w:rFonts w:ascii="Times New Roman" w:hAnsi="Times New Roman" w:cs="Times New Roman"/>
            <w:rPrChange w:id="3924" w:author="user" w:date="2020-06-29T14:21:00Z">
              <w:rPr/>
            </w:rPrChange>
          </w:rPr>
          <w:delText xml:space="preserve">the </w:delText>
        </w:r>
      </w:del>
      <w:ins w:id="3925" w:author="user" w:date="2020-02-27T06:41:00Z">
        <w:r w:rsidR="00C9648C" w:rsidRPr="004F1E35">
          <w:rPr>
            <w:rFonts w:ascii="Times New Roman" w:hAnsi="Times New Roman" w:cs="Times New Roman"/>
            <w:rPrChange w:id="3926" w:author="user" w:date="2020-06-29T14:21:00Z">
              <w:rPr/>
            </w:rPrChange>
          </w:rPr>
          <w:t>s</w:t>
        </w:r>
      </w:ins>
      <w:del w:id="3927" w:author="user" w:date="2020-02-27T06:41:00Z">
        <w:r w:rsidR="004B1D87" w:rsidRPr="004F1E35" w:rsidDel="00C9648C">
          <w:rPr>
            <w:rFonts w:ascii="Times New Roman" w:hAnsi="Times New Roman" w:cs="Times New Roman"/>
            <w:rPrChange w:id="3928" w:author="user" w:date="2020-06-29T14:21:00Z">
              <w:rPr/>
            </w:rPrChange>
          </w:rPr>
          <w:delText>S</w:delText>
        </w:r>
      </w:del>
      <w:r w:rsidR="004B1D87" w:rsidRPr="004F1E35">
        <w:rPr>
          <w:rFonts w:ascii="Times New Roman" w:hAnsi="Times New Roman" w:cs="Times New Roman"/>
          <w:rPrChange w:id="3929" w:author="user" w:date="2020-06-29T14:21:00Z">
            <w:rPr/>
          </w:rPrChange>
        </w:rPr>
        <w:t xml:space="preserve">tudent </w:t>
      </w:r>
      <w:ins w:id="3930" w:author="user" w:date="2020-02-27T06:41:00Z">
        <w:r w:rsidR="00C9648C" w:rsidRPr="004F1E35">
          <w:rPr>
            <w:rFonts w:ascii="Times New Roman" w:hAnsi="Times New Roman" w:cs="Times New Roman"/>
            <w:rPrChange w:id="3931" w:author="user" w:date="2020-06-29T14:21:00Z">
              <w:rPr/>
            </w:rPrChange>
          </w:rPr>
          <w:t>s</w:t>
        </w:r>
      </w:ins>
      <w:del w:id="3932" w:author="user" w:date="2020-02-27T06:41:00Z">
        <w:r w:rsidR="00315380" w:rsidRPr="004F1E35" w:rsidDel="00C9648C">
          <w:rPr>
            <w:rFonts w:ascii="Times New Roman" w:hAnsi="Times New Roman" w:cs="Times New Roman"/>
            <w:rPrChange w:id="3933" w:author="user" w:date="2020-06-29T14:21:00Z">
              <w:rPr/>
            </w:rPrChange>
          </w:rPr>
          <w:delText>S</w:delText>
        </w:r>
      </w:del>
      <w:r w:rsidR="00315380" w:rsidRPr="004F1E35">
        <w:rPr>
          <w:rFonts w:ascii="Times New Roman" w:hAnsi="Times New Roman" w:cs="Times New Roman"/>
          <w:rPrChange w:id="3934" w:author="user" w:date="2020-06-29T14:21:00Z">
            <w:rPr/>
          </w:rPrChange>
        </w:rPr>
        <w:t>uggestions</w:t>
      </w:r>
      <w:del w:id="3935" w:author="user" w:date="2020-02-27T06:41:00Z">
        <w:r w:rsidR="004B1D87" w:rsidRPr="004F1E35" w:rsidDel="00C9648C">
          <w:rPr>
            <w:rFonts w:ascii="Times New Roman" w:hAnsi="Times New Roman" w:cs="Times New Roman"/>
            <w:rPrChange w:id="3936" w:author="user" w:date="2020-06-29T14:21:00Z">
              <w:rPr/>
            </w:rPrChange>
          </w:rPr>
          <w:delText xml:space="preserve"> </w:delText>
        </w:r>
        <w:r w:rsidRPr="004F1E35" w:rsidDel="00C9648C">
          <w:rPr>
            <w:rFonts w:ascii="Times New Roman" w:hAnsi="Times New Roman" w:cs="Times New Roman"/>
            <w:rPrChange w:id="3937" w:author="user" w:date="2020-06-29T14:21:00Z">
              <w:rPr/>
            </w:rPrChange>
          </w:rPr>
          <w:delText>which are</w:delText>
        </w:r>
      </w:del>
      <w:r w:rsidRPr="004F1E35">
        <w:rPr>
          <w:rFonts w:ascii="Times New Roman" w:hAnsi="Times New Roman" w:cs="Times New Roman"/>
          <w:rPrChange w:id="3938" w:author="user" w:date="2020-06-29T14:21:00Z">
            <w:rPr/>
          </w:rPrChange>
        </w:rPr>
        <w:t xml:space="preserve"> approved</w:t>
      </w:r>
      <w:r w:rsidR="004B1D87" w:rsidRPr="004F1E35">
        <w:rPr>
          <w:rFonts w:ascii="Times New Roman" w:hAnsi="Times New Roman" w:cs="Times New Roman"/>
          <w:rPrChange w:id="3939" w:author="user" w:date="2020-06-29T14:21:00Z">
            <w:rPr/>
          </w:rPrChange>
        </w:rPr>
        <w:t xml:space="preserve"> by </w:t>
      </w:r>
      <w:ins w:id="3940" w:author="user" w:date="2020-06-29T14:57:00Z">
        <w:r w:rsidR="00687969">
          <w:rPr>
            <w:rFonts w:ascii="Times New Roman" w:hAnsi="Times New Roman" w:cs="Times New Roman"/>
          </w:rPr>
          <w:t xml:space="preserve">the </w:t>
        </w:r>
      </w:ins>
      <w:r w:rsidR="004B1D87" w:rsidRPr="004F1E35">
        <w:rPr>
          <w:rFonts w:ascii="Times New Roman" w:hAnsi="Times New Roman" w:cs="Times New Roman"/>
          <w:rPrChange w:id="3941" w:author="user" w:date="2020-06-29T14:21:00Z">
            <w:rPr/>
          </w:rPrChange>
        </w:rPr>
        <w:t>admin users</w:t>
      </w:r>
      <w:r w:rsidRPr="004F1E35">
        <w:rPr>
          <w:rFonts w:ascii="Times New Roman" w:hAnsi="Times New Roman" w:cs="Times New Roman"/>
          <w:rPrChange w:id="3942" w:author="user" w:date="2020-06-29T14:21:00Z">
            <w:rPr/>
          </w:rPrChange>
        </w:rPr>
        <w:t xml:space="preserve">. On this screen, you can </w:t>
      </w:r>
      <w:r w:rsidR="00E475C3" w:rsidRPr="004F1E35">
        <w:rPr>
          <w:rFonts w:ascii="Times New Roman" w:hAnsi="Times New Roman" w:cs="Times New Roman"/>
          <w:rPrChange w:id="3943" w:author="user" w:date="2020-06-29T14:21:00Z">
            <w:rPr/>
          </w:rPrChange>
        </w:rPr>
        <w:t xml:space="preserve">view suggestions and </w:t>
      </w:r>
      <w:ins w:id="3944" w:author="user" w:date="2020-02-27T06:42:00Z">
        <w:r w:rsidR="00C9648C" w:rsidRPr="004F1E35">
          <w:rPr>
            <w:rFonts w:ascii="Times New Roman" w:hAnsi="Times New Roman" w:cs="Times New Roman"/>
            <w:rPrChange w:id="3945" w:author="user" w:date="2020-06-29T14:21:00Z">
              <w:rPr/>
            </w:rPrChange>
          </w:rPr>
          <w:t xml:space="preserve">the </w:t>
        </w:r>
      </w:ins>
      <w:r w:rsidR="00E475C3" w:rsidRPr="004F1E35">
        <w:rPr>
          <w:rFonts w:ascii="Times New Roman" w:hAnsi="Times New Roman" w:cs="Times New Roman"/>
          <w:rPrChange w:id="3946" w:author="user" w:date="2020-06-29T14:21:00Z">
            <w:rPr/>
          </w:rPrChange>
        </w:rPr>
        <w:t>likes, comments for each suggestion</w:t>
      </w:r>
      <w:r w:rsidRPr="004F1E35">
        <w:rPr>
          <w:rFonts w:ascii="Times New Roman" w:hAnsi="Times New Roman" w:cs="Times New Roman"/>
          <w:rPrChange w:id="3947" w:author="user" w:date="2020-06-29T14:21:00Z">
            <w:rPr/>
          </w:rPrChange>
        </w:rPr>
        <w:t xml:space="preserve">. You can also search for </w:t>
      </w:r>
      <w:r w:rsidR="00F4431F" w:rsidRPr="004F1E35">
        <w:rPr>
          <w:rFonts w:ascii="Times New Roman" w:hAnsi="Times New Roman" w:cs="Times New Roman"/>
          <w:rPrChange w:id="3948" w:author="user" w:date="2020-06-29T14:21:00Z">
            <w:rPr/>
          </w:rPrChange>
        </w:rPr>
        <w:t>suggestions to view or</w:t>
      </w:r>
      <w:r w:rsidRPr="004F1E35">
        <w:rPr>
          <w:rFonts w:ascii="Times New Roman" w:hAnsi="Times New Roman" w:cs="Times New Roman"/>
          <w:rPrChange w:id="3949" w:author="user" w:date="2020-06-29T14:21:00Z">
            <w:rPr/>
          </w:rPrChange>
        </w:rPr>
        <w:t xml:space="preserve"> delete them. </w:t>
      </w:r>
    </w:p>
    <w:p w14:paraId="168A5698" w14:textId="77777777" w:rsidR="00795656" w:rsidRPr="004F1E35" w:rsidRDefault="00795656">
      <w:pPr>
        <w:spacing w:line="240" w:lineRule="auto"/>
        <w:jc w:val="both"/>
        <w:rPr>
          <w:rFonts w:ascii="Times New Roman" w:hAnsi="Times New Roman" w:cs="Times New Roman"/>
          <w:rPrChange w:id="3950" w:author="user" w:date="2020-06-29T14:21:00Z">
            <w:rPr/>
          </w:rPrChange>
        </w:rPr>
        <w:pPrChange w:id="3951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952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2D187E2D" wp14:editId="2F6BFB09">
            <wp:extent cx="5943600" cy="4604197"/>
            <wp:effectExtent l="19050" t="19050" r="0" b="635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19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28CDAC" w14:textId="098F847E" w:rsidR="003A6062" w:rsidRDefault="003A6062" w:rsidP="004F1E35">
      <w:pPr>
        <w:pStyle w:val="Heading2"/>
        <w:spacing w:line="240" w:lineRule="auto"/>
        <w:jc w:val="both"/>
        <w:rPr>
          <w:ins w:id="3953" w:author="user" w:date="2020-06-29T14:58:00Z"/>
          <w:rFonts w:ascii="Times New Roman" w:hAnsi="Times New Roman" w:cs="Times New Roman"/>
          <w:i/>
          <w:sz w:val="24"/>
          <w:szCs w:val="24"/>
        </w:rPr>
      </w:pPr>
      <w:bookmarkStart w:id="3954" w:name="_Toc44335635"/>
      <w:r w:rsidRPr="004F1E35">
        <w:rPr>
          <w:rFonts w:ascii="Times New Roman" w:hAnsi="Times New Roman" w:cs="Times New Roman"/>
          <w:i/>
          <w:sz w:val="24"/>
          <w:szCs w:val="24"/>
          <w:rPrChange w:id="3955" w:author="user" w:date="2020-06-29T14:21:00Z">
            <w:rPr>
              <w:i/>
              <w:sz w:val="24"/>
              <w:szCs w:val="24"/>
            </w:rPr>
          </w:rPrChange>
        </w:rPr>
        <w:t xml:space="preserve">To Post a comment </w:t>
      </w:r>
      <w:ins w:id="3956" w:author="user" w:date="2020-06-29T14:58:00Z">
        <w:r w:rsidR="00687969">
          <w:rPr>
            <w:rFonts w:ascii="Times New Roman" w:hAnsi="Times New Roman" w:cs="Times New Roman"/>
            <w:i/>
            <w:sz w:val="24"/>
            <w:szCs w:val="24"/>
          </w:rPr>
          <w:t>to</w:t>
        </w:r>
      </w:ins>
      <w:del w:id="3957" w:author="user" w:date="2020-06-29T14:58:00Z">
        <w:r w:rsidRPr="004F1E35" w:rsidDel="00687969">
          <w:rPr>
            <w:rFonts w:ascii="Times New Roman" w:hAnsi="Times New Roman" w:cs="Times New Roman"/>
            <w:i/>
            <w:sz w:val="24"/>
            <w:szCs w:val="24"/>
            <w:rPrChange w:id="3958" w:author="user" w:date="2020-06-29T14:21:00Z">
              <w:rPr>
                <w:i/>
                <w:sz w:val="24"/>
                <w:szCs w:val="24"/>
              </w:rPr>
            </w:rPrChange>
          </w:rPr>
          <w:delText>for</w:delText>
        </w:r>
      </w:del>
      <w:r w:rsidRPr="004F1E35">
        <w:rPr>
          <w:rFonts w:ascii="Times New Roman" w:hAnsi="Times New Roman" w:cs="Times New Roman"/>
          <w:i/>
          <w:sz w:val="24"/>
          <w:szCs w:val="24"/>
          <w:rPrChange w:id="3959" w:author="user" w:date="2020-06-29T14:21:00Z">
            <w:rPr>
              <w:i/>
              <w:sz w:val="24"/>
              <w:szCs w:val="24"/>
            </w:rPr>
          </w:rPrChange>
        </w:rPr>
        <w:t xml:space="preserve"> </w:t>
      </w:r>
      <w:ins w:id="3960" w:author="user" w:date="2020-06-29T14:58:00Z">
        <w:r w:rsidR="00687969">
          <w:rPr>
            <w:rFonts w:ascii="Times New Roman" w:hAnsi="Times New Roman" w:cs="Times New Roman"/>
            <w:i/>
            <w:sz w:val="24"/>
            <w:szCs w:val="24"/>
          </w:rPr>
          <w:t xml:space="preserve">a </w:t>
        </w:r>
      </w:ins>
      <w:r w:rsidRPr="004F1E35">
        <w:rPr>
          <w:rFonts w:ascii="Times New Roman" w:hAnsi="Times New Roman" w:cs="Times New Roman"/>
          <w:i/>
          <w:sz w:val="24"/>
          <w:szCs w:val="24"/>
          <w:rPrChange w:id="3961" w:author="user" w:date="2020-06-29T14:21:00Z">
            <w:rPr>
              <w:i/>
              <w:sz w:val="24"/>
              <w:szCs w:val="24"/>
            </w:rPr>
          </w:rPrChange>
        </w:rPr>
        <w:t>suggestion:</w:t>
      </w:r>
      <w:bookmarkEnd w:id="3954"/>
    </w:p>
    <w:p w14:paraId="13E96C35" w14:textId="77777777" w:rsidR="00687969" w:rsidRPr="00687969" w:rsidRDefault="00687969">
      <w:pPr>
        <w:rPr>
          <w:rPrChange w:id="3962" w:author="user" w:date="2020-06-29T14:58:00Z">
            <w:rPr>
              <w:i/>
              <w:sz w:val="24"/>
              <w:szCs w:val="24"/>
            </w:rPr>
          </w:rPrChange>
        </w:rPr>
        <w:pPrChange w:id="3963" w:author="user" w:date="2020-06-29T14:58:00Z">
          <w:pPr>
            <w:pStyle w:val="Heading2"/>
          </w:pPr>
        </w:pPrChange>
      </w:pPr>
    </w:p>
    <w:p w14:paraId="3C673220" w14:textId="77777777" w:rsidR="003A6062" w:rsidRPr="004F1E35" w:rsidRDefault="003A6062">
      <w:pPr>
        <w:spacing w:line="240" w:lineRule="auto"/>
        <w:jc w:val="both"/>
        <w:rPr>
          <w:rFonts w:ascii="Times New Roman" w:hAnsi="Times New Roman" w:cs="Times New Roman"/>
          <w:rPrChange w:id="3964" w:author="user" w:date="2020-06-29T14:21:00Z">
            <w:rPr/>
          </w:rPrChange>
        </w:rPr>
        <w:pPrChange w:id="3965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3966" w:author="user" w:date="2020-06-29T14:21:00Z">
            <w:rPr>
              <w:noProof/>
            </w:rPr>
          </w:rPrChange>
        </w:rPr>
        <w:drawing>
          <wp:inline distT="0" distB="0" distL="0" distR="0" wp14:anchorId="568505D2" wp14:editId="1A7F66B8">
            <wp:extent cx="5943600" cy="3495830"/>
            <wp:effectExtent l="19050" t="19050" r="0" b="9525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83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FACC04" w14:textId="77777777" w:rsidR="009E5E00" w:rsidRPr="004F1E35" w:rsidRDefault="009E5E00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967" w:author="user" w:date="2020-06-29T14:21:00Z">
            <w:rPr/>
          </w:rPrChange>
        </w:rPr>
        <w:pPrChange w:id="3968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969" w:author="user" w:date="2020-06-29T14:21:00Z">
            <w:rPr/>
          </w:rPrChange>
        </w:rPr>
        <w:t xml:space="preserve">Specify the comment in the respective text box. </w:t>
      </w:r>
    </w:p>
    <w:p w14:paraId="79719FD9" w14:textId="3F7ECCA7" w:rsidR="009E5E00" w:rsidRPr="004F1E35" w:rsidRDefault="009E5E00">
      <w:pPr>
        <w:pStyle w:val="ListParagraph"/>
        <w:numPr>
          <w:ilvl w:val="0"/>
          <w:numId w:val="29"/>
        </w:numPr>
        <w:spacing w:after="160" w:line="240" w:lineRule="auto"/>
        <w:jc w:val="both"/>
        <w:rPr>
          <w:rFonts w:ascii="Times New Roman" w:hAnsi="Times New Roman" w:cs="Times New Roman"/>
          <w:rPrChange w:id="3970" w:author="user" w:date="2020-06-29T14:21:00Z">
            <w:rPr/>
          </w:rPrChange>
        </w:rPr>
        <w:pPrChange w:id="3971" w:author="user" w:date="2020-06-29T14:21:00Z">
          <w:pPr>
            <w:pStyle w:val="ListParagraph"/>
            <w:numPr>
              <w:numId w:val="29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972" w:author="user" w:date="2020-06-29T14:21:00Z">
            <w:rPr/>
          </w:rPrChange>
        </w:rPr>
        <w:t xml:space="preserve">Click the post button to </w:t>
      </w:r>
      <w:proofErr w:type="spellStart"/>
      <w:ins w:id="3973" w:author="user" w:date="2020-06-29T14:59:00Z">
        <w:r w:rsidR="00687969">
          <w:rPr>
            <w:rFonts w:ascii="Times New Roman" w:hAnsi="Times New Roman" w:cs="Times New Roman"/>
          </w:rPr>
          <w:t>psot</w:t>
        </w:r>
      </w:ins>
      <w:proofErr w:type="spellEnd"/>
      <w:del w:id="3974" w:author="user" w:date="2020-06-29T14:59:00Z">
        <w:r w:rsidRPr="004F1E35" w:rsidDel="00687969">
          <w:rPr>
            <w:rFonts w:ascii="Times New Roman" w:hAnsi="Times New Roman" w:cs="Times New Roman"/>
            <w:rPrChange w:id="3975" w:author="user" w:date="2020-06-29T14:21:00Z">
              <w:rPr/>
            </w:rPrChange>
          </w:rPr>
          <w:delText>send</w:delText>
        </w:r>
      </w:del>
      <w:r w:rsidRPr="004F1E35">
        <w:rPr>
          <w:rFonts w:ascii="Times New Roman" w:hAnsi="Times New Roman" w:cs="Times New Roman"/>
          <w:rPrChange w:id="3976" w:author="user" w:date="2020-06-29T14:21:00Z">
            <w:rPr/>
          </w:rPrChange>
        </w:rPr>
        <w:t xml:space="preserve"> </w:t>
      </w:r>
      <w:del w:id="3977" w:author="user" w:date="2020-02-27T06:42:00Z">
        <w:r w:rsidRPr="004F1E35" w:rsidDel="00C9648C">
          <w:rPr>
            <w:rFonts w:ascii="Times New Roman" w:hAnsi="Times New Roman" w:cs="Times New Roman"/>
            <w:rPrChange w:id="3978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3979" w:author="user" w:date="2020-06-29T14:21:00Z">
            <w:rPr/>
          </w:rPrChange>
        </w:rPr>
        <w:t>the comment.</w:t>
      </w:r>
    </w:p>
    <w:p w14:paraId="170E4557" w14:textId="77777777" w:rsidR="00FD78E9" w:rsidRPr="004F1E35" w:rsidRDefault="00FD78E9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3980" w:author="user" w:date="2020-06-29T14:21:00Z">
            <w:rPr>
              <w:i/>
              <w:sz w:val="24"/>
              <w:szCs w:val="24"/>
            </w:rPr>
          </w:rPrChange>
        </w:rPr>
        <w:pPrChange w:id="3981" w:author="user" w:date="2020-06-29T14:21:00Z">
          <w:pPr>
            <w:pStyle w:val="Heading2"/>
          </w:pPr>
        </w:pPrChange>
      </w:pPr>
      <w:bookmarkStart w:id="3982" w:name="_Toc44335636"/>
      <w:r w:rsidRPr="004F1E35">
        <w:rPr>
          <w:rFonts w:ascii="Times New Roman" w:hAnsi="Times New Roman" w:cs="Times New Roman"/>
          <w:i/>
          <w:sz w:val="24"/>
          <w:szCs w:val="24"/>
          <w:rPrChange w:id="3983" w:author="user" w:date="2020-06-29T14:21:00Z">
            <w:rPr>
              <w:i/>
              <w:sz w:val="24"/>
              <w:szCs w:val="24"/>
            </w:rPr>
          </w:rPrChange>
        </w:rPr>
        <w:lastRenderedPageBreak/>
        <w:t>To delete suggestion:</w:t>
      </w:r>
      <w:bookmarkEnd w:id="3982"/>
    </w:p>
    <w:p w14:paraId="1986D7AD" w14:textId="77777777" w:rsidR="00FD78E9" w:rsidRPr="004F1E35" w:rsidRDefault="00FD78E9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3984" w:author="user" w:date="2020-06-29T14:21:00Z">
            <w:rPr/>
          </w:rPrChange>
        </w:rPr>
        <w:pPrChange w:id="3985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986" w:author="user" w:date="2020-06-29T14:21:00Z">
            <w:rPr/>
          </w:rPrChange>
        </w:rPr>
        <w:t>Click the ellipsis icon as shown in the screen below.</w:t>
      </w:r>
    </w:p>
    <w:p w14:paraId="650CBCBF" w14:textId="77777777" w:rsidR="00FD78E9" w:rsidRPr="004F1E35" w:rsidRDefault="00FD78E9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3987" w:author="user" w:date="2020-06-29T14:21:00Z">
            <w:rPr/>
          </w:rPrChange>
        </w:rPr>
        <w:pPrChange w:id="3988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3989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3990" w:author="user" w:date="2020-06-29T14:21:00Z">
            <w:rPr>
              <w:b/>
              <w:bCs/>
            </w:rPr>
          </w:rPrChange>
        </w:rPr>
        <w:t>Delete Suggestion</w:t>
      </w:r>
      <w:r w:rsidRPr="004F1E35">
        <w:rPr>
          <w:rFonts w:ascii="Times New Roman" w:hAnsi="Times New Roman" w:cs="Times New Roman"/>
          <w:rPrChange w:id="3991" w:author="user" w:date="2020-06-29T14:21:00Z">
            <w:rPr/>
          </w:rPrChange>
        </w:rPr>
        <w:t xml:space="preserve"> button.</w:t>
      </w:r>
    </w:p>
    <w:p w14:paraId="34B1CE5E" w14:textId="77777777" w:rsidR="00470A63" w:rsidRPr="004F1E35" w:rsidRDefault="007E0B3C">
      <w:pPr>
        <w:spacing w:line="240" w:lineRule="auto"/>
        <w:jc w:val="both"/>
        <w:rPr>
          <w:rFonts w:ascii="Times New Roman" w:hAnsi="Times New Roman" w:cs="Times New Roman"/>
          <w:rPrChange w:id="3992" w:author="user" w:date="2020-06-29T14:21:00Z">
            <w:rPr/>
          </w:rPrChange>
        </w:rPr>
        <w:pPrChange w:id="3993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3994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3995" w:author="user" w:date="2020-06-29T14:21:00Z">
            <w:rPr/>
          </w:rPrChange>
        </w:rPr>
        <w:t xml:space="preserve"> The </w:t>
      </w:r>
      <w:ins w:id="3996" w:author="user" w:date="2020-02-27T06:42:00Z">
        <w:r w:rsidR="00C9648C" w:rsidRPr="004F1E35">
          <w:rPr>
            <w:rFonts w:ascii="Times New Roman" w:hAnsi="Times New Roman" w:cs="Times New Roman"/>
            <w:rPrChange w:id="3997" w:author="user" w:date="2020-06-29T14:21:00Z">
              <w:rPr/>
            </w:rPrChange>
          </w:rPr>
          <w:t>s</w:t>
        </w:r>
      </w:ins>
      <w:del w:id="3998" w:author="user" w:date="2020-02-27T06:42:00Z">
        <w:r w:rsidRPr="004F1E35" w:rsidDel="00C9648C">
          <w:rPr>
            <w:rFonts w:ascii="Times New Roman" w:hAnsi="Times New Roman" w:cs="Times New Roman"/>
            <w:rPrChange w:id="3999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000" w:author="user" w:date="2020-06-29T14:21:00Z">
            <w:rPr/>
          </w:rPrChange>
        </w:rPr>
        <w:t xml:space="preserve">tudent will receive a notification and a message from the administrator informing them of the like or comments of </w:t>
      </w:r>
      <w:ins w:id="4001" w:author="user" w:date="2020-02-27T06:42:00Z">
        <w:r w:rsidR="00C9648C" w:rsidRPr="004F1E35">
          <w:rPr>
            <w:rFonts w:ascii="Times New Roman" w:hAnsi="Times New Roman" w:cs="Times New Roman"/>
            <w:rPrChange w:id="4002" w:author="user" w:date="2020-06-29T14:21:00Z">
              <w:rPr/>
            </w:rPrChange>
          </w:rPr>
          <w:t>a</w:t>
        </w:r>
      </w:ins>
      <w:del w:id="4003" w:author="user" w:date="2020-02-27T06:42:00Z">
        <w:r w:rsidRPr="004F1E35" w:rsidDel="00C9648C">
          <w:rPr>
            <w:rFonts w:ascii="Times New Roman" w:hAnsi="Times New Roman" w:cs="Times New Roman"/>
            <w:rPrChange w:id="4004" w:author="user" w:date="2020-06-29T14:21:00Z">
              <w:rPr/>
            </w:rPrChange>
          </w:rPr>
          <w:delText>that</w:delText>
        </w:r>
      </w:del>
      <w:r w:rsidRPr="004F1E35">
        <w:rPr>
          <w:rFonts w:ascii="Times New Roman" w:hAnsi="Times New Roman" w:cs="Times New Roman"/>
          <w:rPrChange w:id="4005" w:author="user" w:date="2020-06-29T14:21:00Z">
            <w:rPr/>
          </w:rPrChange>
        </w:rPr>
        <w:t xml:space="preserve"> suggestion. </w:t>
      </w:r>
    </w:p>
    <w:p w14:paraId="2446C3F7" w14:textId="77777777" w:rsidR="008D5BC3" w:rsidRPr="004F1E35" w:rsidRDefault="008D5BC3">
      <w:pPr>
        <w:pStyle w:val="Heading3"/>
        <w:spacing w:line="240" w:lineRule="auto"/>
        <w:jc w:val="both"/>
        <w:rPr>
          <w:rFonts w:ascii="Times New Roman" w:hAnsi="Times New Roman" w:cs="Times New Roman"/>
          <w:rPrChange w:id="4006" w:author="user" w:date="2020-06-29T14:21:00Z">
            <w:rPr/>
          </w:rPrChange>
        </w:rPr>
        <w:pPrChange w:id="4007" w:author="user" w:date="2020-06-29T14:21:00Z">
          <w:pPr>
            <w:pStyle w:val="Heading3"/>
          </w:pPr>
        </w:pPrChange>
      </w:pPr>
      <w:bookmarkStart w:id="4008" w:name="_Toc44335637"/>
      <w:r w:rsidRPr="004F1E35">
        <w:rPr>
          <w:rFonts w:ascii="Times New Roman" w:hAnsi="Times New Roman" w:cs="Times New Roman"/>
          <w:rPrChange w:id="4009" w:author="user" w:date="2020-06-29T14:21:00Z">
            <w:rPr/>
          </w:rPrChange>
        </w:rPr>
        <w:t>Approve Suggestion tab:</w:t>
      </w:r>
      <w:bookmarkEnd w:id="4008"/>
    </w:p>
    <w:p w14:paraId="49D8B013" w14:textId="77777777" w:rsidR="008D5BC3" w:rsidRPr="004F1E35" w:rsidRDefault="008D5BC3">
      <w:pPr>
        <w:spacing w:line="240" w:lineRule="auto"/>
        <w:jc w:val="both"/>
        <w:rPr>
          <w:rFonts w:ascii="Times New Roman" w:hAnsi="Times New Roman" w:cs="Times New Roman"/>
          <w:rPrChange w:id="4010" w:author="user" w:date="2020-06-29T14:21:00Z">
            <w:rPr/>
          </w:rPrChange>
        </w:rPr>
        <w:pPrChange w:id="4011" w:author="user" w:date="2020-06-29T14:21:00Z">
          <w:pPr/>
        </w:pPrChange>
      </w:pPr>
      <w:del w:id="4012" w:author="user" w:date="2020-06-29T14:59:00Z">
        <w:r w:rsidRPr="004F1E35" w:rsidDel="00687969">
          <w:rPr>
            <w:rFonts w:ascii="Times New Roman" w:hAnsi="Times New Roman" w:cs="Times New Roman"/>
            <w:rPrChange w:id="4013" w:author="user" w:date="2020-06-29T14:21:00Z">
              <w:rPr/>
            </w:rPrChange>
          </w:rPr>
          <w:tab/>
        </w:r>
      </w:del>
      <w:r w:rsidRPr="004F1E35">
        <w:rPr>
          <w:rFonts w:ascii="Times New Roman" w:hAnsi="Times New Roman" w:cs="Times New Roman"/>
          <w:rPrChange w:id="4014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4015" w:author="user" w:date="2020-06-29T14:21:00Z">
            <w:rPr/>
          </w:rPrChange>
        </w:rPr>
        <w:t>Approve Suggestion</w:t>
      </w:r>
      <w:r w:rsidRPr="004F1E35">
        <w:rPr>
          <w:rFonts w:ascii="Times New Roman" w:hAnsi="Times New Roman" w:cs="Times New Roman"/>
          <w:rPrChange w:id="4016" w:author="user" w:date="2020-06-29T14:21:00Z">
            <w:rPr/>
          </w:rPrChange>
        </w:rPr>
        <w:t xml:space="preserve"> tab</w:t>
      </w:r>
      <w:ins w:id="4017" w:author="user" w:date="2020-02-27T06:42:00Z">
        <w:r w:rsidR="00C9648C" w:rsidRPr="004F1E35">
          <w:rPr>
            <w:rFonts w:ascii="Times New Roman" w:hAnsi="Times New Roman" w:cs="Times New Roman"/>
            <w:rPrChange w:id="4018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019" w:author="user" w:date="2020-06-29T14:21:00Z">
            <w:rPr/>
          </w:rPrChange>
        </w:rPr>
        <w:t xml:space="preserve"> admin users can view the </w:t>
      </w:r>
      <w:ins w:id="4020" w:author="user" w:date="2020-02-27T06:42:00Z">
        <w:r w:rsidR="00C9648C" w:rsidRPr="004F1E35">
          <w:rPr>
            <w:rFonts w:ascii="Times New Roman" w:hAnsi="Times New Roman" w:cs="Times New Roman"/>
            <w:rPrChange w:id="4021" w:author="user" w:date="2020-06-29T14:21:00Z">
              <w:rPr/>
            </w:rPrChange>
          </w:rPr>
          <w:t>s</w:t>
        </w:r>
      </w:ins>
      <w:del w:id="4022" w:author="user" w:date="2020-02-27T06:42:00Z">
        <w:r w:rsidRPr="004F1E35" w:rsidDel="00C9648C">
          <w:rPr>
            <w:rFonts w:ascii="Times New Roman" w:hAnsi="Times New Roman" w:cs="Times New Roman"/>
            <w:rPrChange w:id="4023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024" w:author="user" w:date="2020-06-29T14:21:00Z">
            <w:rPr/>
          </w:rPrChange>
        </w:rPr>
        <w:t>uggestions request from</w:t>
      </w:r>
      <w:ins w:id="4025" w:author="user" w:date="2020-02-27T06:42:00Z">
        <w:r w:rsidR="00C9648C" w:rsidRPr="004F1E35">
          <w:rPr>
            <w:rFonts w:ascii="Times New Roman" w:hAnsi="Times New Roman" w:cs="Times New Roman"/>
            <w:rPrChange w:id="4026" w:author="user" w:date="2020-06-29T14:21:00Z">
              <w:rPr/>
            </w:rPrChange>
          </w:rPr>
          <w:t xml:space="preserve"> the</w:t>
        </w:r>
      </w:ins>
      <w:r w:rsidRPr="004F1E35">
        <w:rPr>
          <w:rFonts w:ascii="Times New Roman" w:hAnsi="Times New Roman" w:cs="Times New Roman"/>
          <w:rPrChange w:id="4027" w:author="user" w:date="2020-06-29T14:21:00Z">
            <w:rPr/>
          </w:rPrChange>
        </w:rPr>
        <w:t xml:space="preserve"> </w:t>
      </w:r>
      <w:ins w:id="4028" w:author="user" w:date="2020-02-27T06:42:00Z">
        <w:r w:rsidR="00C9648C" w:rsidRPr="004F1E35">
          <w:rPr>
            <w:rFonts w:ascii="Times New Roman" w:hAnsi="Times New Roman" w:cs="Times New Roman"/>
            <w:rPrChange w:id="4029" w:author="user" w:date="2020-06-29T14:21:00Z">
              <w:rPr/>
            </w:rPrChange>
          </w:rPr>
          <w:t>s</w:t>
        </w:r>
      </w:ins>
      <w:del w:id="4030" w:author="user" w:date="2020-02-27T06:42:00Z">
        <w:r w:rsidRPr="004F1E35" w:rsidDel="00C9648C">
          <w:rPr>
            <w:rFonts w:ascii="Times New Roman" w:hAnsi="Times New Roman" w:cs="Times New Roman"/>
            <w:rPrChange w:id="4031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032" w:author="user" w:date="2020-06-29T14:21:00Z">
            <w:rPr/>
          </w:rPrChange>
        </w:rPr>
        <w:t xml:space="preserve">tudents. On this screen, you can </w:t>
      </w:r>
      <w:r w:rsidR="00CF29BE" w:rsidRPr="004F1E35">
        <w:rPr>
          <w:rFonts w:ascii="Times New Roman" w:hAnsi="Times New Roman" w:cs="Times New Roman"/>
          <w:rPrChange w:id="4033" w:author="user" w:date="2020-06-29T14:21:00Z">
            <w:rPr/>
          </w:rPrChange>
        </w:rPr>
        <w:t>approve or delete</w:t>
      </w:r>
      <w:r w:rsidRPr="004F1E35">
        <w:rPr>
          <w:rFonts w:ascii="Times New Roman" w:hAnsi="Times New Roman" w:cs="Times New Roman"/>
          <w:rPrChange w:id="4034" w:author="user" w:date="2020-06-29T14:21:00Z">
            <w:rPr/>
          </w:rPrChange>
        </w:rPr>
        <w:t xml:space="preserve"> </w:t>
      </w:r>
      <w:ins w:id="4035" w:author="user" w:date="2020-02-27T06:42:00Z">
        <w:r w:rsidR="00C9648C" w:rsidRPr="004F1E35">
          <w:rPr>
            <w:rFonts w:ascii="Times New Roman" w:hAnsi="Times New Roman" w:cs="Times New Roman"/>
            <w:rPrChange w:id="4036" w:author="user" w:date="2020-06-29T14:21:00Z">
              <w:rPr/>
            </w:rPrChange>
          </w:rPr>
          <w:t xml:space="preserve">a </w:t>
        </w:r>
      </w:ins>
      <w:r w:rsidRPr="004F1E35">
        <w:rPr>
          <w:rFonts w:ascii="Times New Roman" w:hAnsi="Times New Roman" w:cs="Times New Roman"/>
          <w:rPrChange w:id="4037" w:author="user" w:date="2020-06-29T14:21:00Z">
            <w:rPr/>
          </w:rPrChange>
        </w:rPr>
        <w:t xml:space="preserve">suggestion. You can also search for suggestions to </w:t>
      </w:r>
      <w:r w:rsidR="004B6FB0" w:rsidRPr="004F1E35">
        <w:rPr>
          <w:rFonts w:ascii="Times New Roman" w:hAnsi="Times New Roman" w:cs="Times New Roman"/>
          <w:rPrChange w:id="4038" w:author="user" w:date="2020-06-29T14:21:00Z">
            <w:rPr/>
          </w:rPrChange>
        </w:rPr>
        <w:t xml:space="preserve">approve or </w:t>
      </w:r>
      <w:r w:rsidR="00CF29BE" w:rsidRPr="004F1E35">
        <w:rPr>
          <w:rFonts w:ascii="Times New Roman" w:hAnsi="Times New Roman" w:cs="Times New Roman"/>
          <w:rPrChange w:id="4039" w:author="user" w:date="2020-06-29T14:21:00Z">
            <w:rPr/>
          </w:rPrChange>
        </w:rPr>
        <w:t>reject</w:t>
      </w:r>
      <w:r w:rsidRPr="004F1E35">
        <w:rPr>
          <w:rFonts w:ascii="Times New Roman" w:hAnsi="Times New Roman" w:cs="Times New Roman"/>
          <w:rPrChange w:id="4040" w:author="user" w:date="2020-06-29T14:21:00Z">
            <w:rPr/>
          </w:rPrChange>
        </w:rPr>
        <w:t xml:space="preserve"> them. </w:t>
      </w:r>
    </w:p>
    <w:p w14:paraId="18E79E79" w14:textId="77777777" w:rsidR="008D5BC3" w:rsidRPr="004F1E35" w:rsidRDefault="00CF29BE">
      <w:pPr>
        <w:spacing w:line="240" w:lineRule="auto"/>
        <w:jc w:val="both"/>
        <w:rPr>
          <w:rFonts w:ascii="Times New Roman" w:hAnsi="Times New Roman" w:cs="Times New Roman"/>
          <w:rPrChange w:id="4041" w:author="user" w:date="2020-06-29T14:21:00Z">
            <w:rPr/>
          </w:rPrChange>
        </w:rPr>
        <w:pPrChange w:id="4042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043" w:author="user" w:date="2020-06-29T14:21:00Z">
            <w:rPr>
              <w:noProof/>
            </w:rPr>
          </w:rPrChange>
        </w:rPr>
        <w:drawing>
          <wp:inline distT="0" distB="0" distL="0" distR="0" wp14:anchorId="6B880585" wp14:editId="335F47E5">
            <wp:extent cx="5943600" cy="3255250"/>
            <wp:effectExtent l="19050" t="19050" r="0" b="2540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2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74C12" w14:textId="77777777" w:rsidR="008659DB" w:rsidRPr="004F1E35" w:rsidRDefault="008659DB">
      <w:pPr>
        <w:spacing w:line="240" w:lineRule="auto"/>
        <w:jc w:val="both"/>
        <w:rPr>
          <w:rFonts w:ascii="Times New Roman" w:hAnsi="Times New Roman" w:cs="Times New Roman"/>
          <w:rPrChange w:id="4044" w:author="user" w:date="2020-06-29T14:21:00Z">
            <w:rPr/>
          </w:rPrChange>
        </w:rPr>
        <w:pPrChange w:id="4045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046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4047" w:author="user" w:date="2020-06-29T14:21:00Z">
            <w:rPr/>
          </w:rPrChange>
        </w:rPr>
        <w:t xml:space="preserve"> The </w:t>
      </w:r>
      <w:ins w:id="4048" w:author="user" w:date="2020-02-27T06:43:00Z">
        <w:r w:rsidR="00C9648C" w:rsidRPr="004F1E35">
          <w:rPr>
            <w:rFonts w:ascii="Times New Roman" w:hAnsi="Times New Roman" w:cs="Times New Roman"/>
            <w:rPrChange w:id="4049" w:author="user" w:date="2020-06-29T14:21:00Z">
              <w:rPr/>
            </w:rPrChange>
          </w:rPr>
          <w:t>s</w:t>
        </w:r>
      </w:ins>
      <w:del w:id="4050" w:author="user" w:date="2020-02-27T06:43:00Z">
        <w:r w:rsidRPr="004F1E35" w:rsidDel="00C9648C">
          <w:rPr>
            <w:rFonts w:ascii="Times New Roman" w:hAnsi="Times New Roman" w:cs="Times New Roman"/>
            <w:rPrChange w:id="4051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052" w:author="user" w:date="2020-06-29T14:21:00Z">
            <w:rPr/>
          </w:rPrChange>
        </w:rPr>
        <w:t>tudent will receive a notification and a message from the administrator informing them of the approval or reject of t</w:t>
      </w:r>
      <w:ins w:id="4053" w:author="user" w:date="2020-02-27T06:43:00Z">
        <w:r w:rsidR="00C9648C" w:rsidRPr="004F1E35">
          <w:rPr>
            <w:rFonts w:ascii="Times New Roman" w:hAnsi="Times New Roman" w:cs="Times New Roman"/>
            <w:rPrChange w:id="4054" w:author="user" w:date="2020-06-29T14:21:00Z">
              <w:rPr/>
            </w:rPrChange>
          </w:rPr>
          <w:t>heir</w:t>
        </w:r>
      </w:ins>
      <w:del w:id="4055" w:author="user" w:date="2020-02-27T06:43:00Z">
        <w:r w:rsidRPr="004F1E35" w:rsidDel="00C9648C">
          <w:rPr>
            <w:rFonts w:ascii="Times New Roman" w:hAnsi="Times New Roman" w:cs="Times New Roman"/>
            <w:rPrChange w:id="4056" w:author="user" w:date="2020-06-29T14:21:00Z">
              <w:rPr/>
            </w:rPrChange>
          </w:rPr>
          <w:delText>hat</w:delText>
        </w:r>
      </w:del>
      <w:r w:rsidRPr="004F1E35">
        <w:rPr>
          <w:rFonts w:ascii="Times New Roman" w:hAnsi="Times New Roman" w:cs="Times New Roman"/>
          <w:rPrChange w:id="4057" w:author="user" w:date="2020-06-29T14:21:00Z">
            <w:rPr/>
          </w:rPrChange>
        </w:rPr>
        <w:t xml:space="preserve"> suggestion. </w:t>
      </w:r>
    </w:p>
    <w:p w14:paraId="7AEE0648" w14:textId="77777777" w:rsidR="00351763" w:rsidRPr="004F1E35" w:rsidRDefault="00351763">
      <w:pPr>
        <w:pStyle w:val="Heading3"/>
        <w:spacing w:line="240" w:lineRule="auto"/>
        <w:jc w:val="both"/>
        <w:rPr>
          <w:rFonts w:ascii="Times New Roman" w:hAnsi="Times New Roman" w:cs="Times New Roman"/>
          <w:rPrChange w:id="4058" w:author="user" w:date="2020-06-29T14:21:00Z">
            <w:rPr/>
          </w:rPrChange>
        </w:rPr>
        <w:pPrChange w:id="4059" w:author="user" w:date="2020-06-29T14:21:00Z">
          <w:pPr>
            <w:pStyle w:val="Heading3"/>
          </w:pPr>
        </w:pPrChange>
      </w:pPr>
      <w:bookmarkStart w:id="4060" w:name="_Toc44335638"/>
      <w:r w:rsidRPr="004F1E35">
        <w:rPr>
          <w:rFonts w:ascii="Times New Roman" w:hAnsi="Times New Roman" w:cs="Times New Roman"/>
          <w:rPrChange w:id="4061" w:author="user" w:date="2020-06-29T14:21:00Z">
            <w:rPr/>
          </w:rPrChange>
        </w:rPr>
        <w:t>Approve Comments tab:</w:t>
      </w:r>
      <w:bookmarkEnd w:id="4060"/>
    </w:p>
    <w:p w14:paraId="1873FDC2" w14:textId="77777777" w:rsidR="00351763" w:rsidRPr="004F1E35" w:rsidRDefault="00351763">
      <w:pPr>
        <w:spacing w:line="240" w:lineRule="auto"/>
        <w:jc w:val="both"/>
        <w:rPr>
          <w:rFonts w:ascii="Times New Roman" w:hAnsi="Times New Roman" w:cs="Times New Roman"/>
          <w:rPrChange w:id="4062" w:author="user" w:date="2020-06-29T14:21:00Z">
            <w:rPr/>
          </w:rPrChange>
        </w:rPr>
        <w:pPrChange w:id="4063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064" w:author="user" w:date="2020-06-29T14:21:00Z">
            <w:rPr/>
          </w:rPrChange>
        </w:rPr>
        <w:tab/>
        <w:t xml:space="preserve">In the </w:t>
      </w:r>
      <w:r w:rsidRPr="004F1E35">
        <w:rPr>
          <w:rFonts w:ascii="Times New Roman" w:hAnsi="Times New Roman" w:cs="Times New Roman"/>
          <w:b/>
          <w:bCs/>
          <w:rPrChange w:id="4065" w:author="user" w:date="2020-06-29T14:21:00Z">
            <w:rPr/>
          </w:rPrChange>
        </w:rPr>
        <w:t>Approve Comments</w:t>
      </w:r>
      <w:r w:rsidRPr="004F1E35">
        <w:rPr>
          <w:rFonts w:ascii="Times New Roman" w:hAnsi="Times New Roman" w:cs="Times New Roman"/>
          <w:rPrChange w:id="4066" w:author="user" w:date="2020-06-29T14:21:00Z">
            <w:rPr/>
          </w:rPrChange>
        </w:rPr>
        <w:t xml:space="preserve"> tab</w:t>
      </w:r>
      <w:ins w:id="4067" w:author="user" w:date="2020-02-27T06:43:00Z">
        <w:r w:rsidR="00C9648C" w:rsidRPr="004F1E35">
          <w:rPr>
            <w:rFonts w:ascii="Times New Roman" w:hAnsi="Times New Roman" w:cs="Times New Roman"/>
            <w:rPrChange w:id="4068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069" w:author="user" w:date="2020-06-29T14:21:00Z">
            <w:rPr/>
          </w:rPrChange>
        </w:rPr>
        <w:t xml:space="preserve"> admin users can view the </w:t>
      </w:r>
      <w:ins w:id="4070" w:author="user" w:date="2020-02-27T06:43:00Z">
        <w:r w:rsidR="00C9648C" w:rsidRPr="004F1E35">
          <w:rPr>
            <w:rFonts w:ascii="Times New Roman" w:hAnsi="Times New Roman" w:cs="Times New Roman"/>
            <w:rPrChange w:id="4071" w:author="user" w:date="2020-06-29T14:21:00Z">
              <w:rPr/>
            </w:rPrChange>
          </w:rPr>
          <w:t>s</w:t>
        </w:r>
      </w:ins>
      <w:del w:id="4072" w:author="user" w:date="2020-02-27T06:43:00Z">
        <w:r w:rsidRPr="004F1E35" w:rsidDel="00C9648C">
          <w:rPr>
            <w:rFonts w:ascii="Times New Roman" w:hAnsi="Times New Roman" w:cs="Times New Roman"/>
            <w:rPrChange w:id="4073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074" w:author="user" w:date="2020-06-29T14:21:00Z">
            <w:rPr/>
          </w:rPrChange>
        </w:rPr>
        <w:t xml:space="preserve">uggestion </w:t>
      </w:r>
      <w:ins w:id="4075" w:author="user" w:date="2020-02-27T06:43:00Z">
        <w:r w:rsidR="00C9648C" w:rsidRPr="004F1E35">
          <w:rPr>
            <w:rFonts w:ascii="Times New Roman" w:hAnsi="Times New Roman" w:cs="Times New Roman"/>
            <w:rPrChange w:id="4076" w:author="user" w:date="2020-06-29T14:21:00Z">
              <w:rPr/>
            </w:rPrChange>
          </w:rPr>
          <w:t>c</w:t>
        </w:r>
      </w:ins>
      <w:del w:id="4077" w:author="user" w:date="2020-02-27T06:43:00Z">
        <w:r w:rsidRPr="004F1E35" w:rsidDel="00C9648C">
          <w:rPr>
            <w:rFonts w:ascii="Times New Roman" w:hAnsi="Times New Roman" w:cs="Times New Roman"/>
            <w:rPrChange w:id="4078" w:author="user" w:date="2020-06-29T14:21:00Z">
              <w:rPr/>
            </w:rPrChange>
          </w:rPr>
          <w:delText>C</w:delText>
        </w:r>
      </w:del>
      <w:r w:rsidRPr="004F1E35">
        <w:rPr>
          <w:rFonts w:ascii="Times New Roman" w:hAnsi="Times New Roman" w:cs="Times New Roman"/>
          <w:rPrChange w:id="4079" w:author="user" w:date="2020-06-29T14:21:00Z">
            <w:rPr/>
          </w:rPrChange>
        </w:rPr>
        <w:t xml:space="preserve">omments from </w:t>
      </w:r>
      <w:ins w:id="4080" w:author="user" w:date="2020-02-27T06:43:00Z">
        <w:r w:rsidR="00C9648C" w:rsidRPr="004F1E35">
          <w:rPr>
            <w:rFonts w:ascii="Times New Roman" w:hAnsi="Times New Roman" w:cs="Times New Roman"/>
            <w:rPrChange w:id="4081" w:author="user" w:date="2020-06-29T14:21:00Z">
              <w:rPr/>
            </w:rPrChange>
          </w:rPr>
          <w:t>the s</w:t>
        </w:r>
      </w:ins>
      <w:del w:id="4082" w:author="user" w:date="2020-02-27T06:43:00Z">
        <w:r w:rsidRPr="004F1E35" w:rsidDel="00C9648C">
          <w:rPr>
            <w:rFonts w:ascii="Times New Roman" w:hAnsi="Times New Roman" w:cs="Times New Roman"/>
            <w:rPrChange w:id="4083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084" w:author="user" w:date="2020-06-29T14:21:00Z">
            <w:rPr/>
          </w:rPrChange>
        </w:rPr>
        <w:t xml:space="preserve">tudents and </w:t>
      </w:r>
      <w:ins w:id="4085" w:author="user" w:date="2020-02-27T06:43:00Z">
        <w:r w:rsidR="00C9648C" w:rsidRPr="004F1E35">
          <w:rPr>
            <w:rFonts w:ascii="Times New Roman" w:hAnsi="Times New Roman" w:cs="Times New Roman"/>
            <w:rPrChange w:id="4086" w:author="user" w:date="2020-06-29T14:21:00Z">
              <w:rPr/>
            </w:rPrChange>
          </w:rPr>
          <w:t>t</w:t>
        </w:r>
      </w:ins>
      <w:del w:id="4087" w:author="user" w:date="2020-02-27T06:43:00Z">
        <w:r w:rsidRPr="004F1E35" w:rsidDel="00C9648C">
          <w:rPr>
            <w:rFonts w:ascii="Times New Roman" w:hAnsi="Times New Roman" w:cs="Times New Roman"/>
            <w:rPrChange w:id="4088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4089" w:author="user" w:date="2020-06-29T14:21:00Z">
            <w:rPr/>
          </w:rPrChange>
        </w:rPr>
        <w:t xml:space="preserve">eachers. On this screen, you can approve or reject comments. You can also search for suggestion comments to approve or reject them. </w:t>
      </w:r>
    </w:p>
    <w:p w14:paraId="34DAA9DC" w14:textId="77777777" w:rsidR="00196581" w:rsidRPr="004F1E35" w:rsidRDefault="00196581">
      <w:pPr>
        <w:spacing w:line="240" w:lineRule="auto"/>
        <w:jc w:val="both"/>
        <w:rPr>
          <w:rFonts w:ascii="Times New Roman" w:hAnsi="Times New Roman" w:cs="Times New Roman"/>
          <w:rPrChange w:id="4090" w:author="user" w:date="2020-06-29T14:21:00Z">
            <w:rPr/>
          </w:rPrChange>
        </w:rPr>
        <w:pPrChange w:id="4091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092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6DF96249" wp14:editId="1825B099">
            <wp:extent cx="5943600" cy="3765017"/>
            <wp:effectExtent l="19050" t="19050" r="0" b="6985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01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3211B" w14:textId="77777777" w:rsidR="00351763" w:rsidRPr="004F1E35" w:rsidRDefault="00351763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4093" w:author="user" w:date="2020-06-29T14:21:00Z">
            <w:rPr>
              <w:i/>
              <w:sz w:val="24"/>
              <w:szCs w:val="24"/>
            </w:rPr>
          </w:rPrChange>
        </w:rPr>
        <w:pPrChange w:id="4094" w:author="user" w:date="2020-06-29T14:21:00Z">
          <w:pPr>
            <w:pStyle w:val="Heading2"/>
          </w:pPr>
        </w:pPrChange>
      </w:pPr>
      <w:bookmarkStart w:id="4095" w:name="_Toc44335639"/>
      <w:r w:rsidRPr="004F1E35">
        <w:rPr>
          <w:rFonts w:ascii="Times New Roman" w:hAnsi="Times New Roman" w:cs="Times New Roman"/>
          <w:i/>
          <w:sz w:val="24"/>
          <w:szCs w:val="24"/>
          <w:rPrChange w:id="4096" w:author="user" w:date="2020-06-29T14:21:00Z">
            <w:rPr>
              <w:i/>
              <w:sz w:val="24"/>
              <w:szCs w:val="24"/>
            </w:rPr>
          </w:rPrChange>
        </w:rPr>
        <w:t>To delete suggestion:</w:t>
      </w:r>
      <w:bookmarkEnd w:id="4095"/>
    </w:p>
    <w:p w14:paraId="4A09EDE3" w14:textId="77777777" w:rsidR="00351763" w:rsidRPr="004F1E35" w:rsidRDefault="00351763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097" w:author="user" w:date="2020-06-29T14:21:00Z">
            <w:rPr/>
          </w:rPrChange>
        </w:rPr>
        <w:pPrChange w:id="4098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099" w:author="user" w:date="2020-06-29T14:21:00Z">
            <w:rPr/>
          </w:rPrChange>
        </w:rPr>
        <w:t>Click the ellipsis icon as shown in the screen above.</w:t>
      </w:r>
    </w:p>
    <w:p w14:paraId="79F7F893" w14:textId="77777777" w:rsidR="00351763" w:rsidRPr="004F1E35" w:rsidRDefault="00351763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100" w:author="user" w:date="2020-06-29T14:21:00Z">
            <w:rPr/>
          </w:rPrChange>
        </w:rPr>
        <w:pPrChange w:id="4101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10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103" w:author="user" w:date="2020-06-29T14:21:00Z">
            <w:rPr>
              <w:b/>
              <w:bCs/>
            </w:rPr>
          </w:rPrChange>
        </w:rPr>
        <w:t>Delete Suggestion</w:t>
      </w:r>
      <w:r w:rsidRPr="004F1E35">
        <w:rPr>
          <w:rFonts w:ascii="Times New Roman" w:hAnsi="Times New Roman" w:cs="Times New Roman"/>
          <w:rPrChange w:id="4104" w:author="user" w:date="2020-06-29T14:21:00Z">
            <w:rPr/>
          </w:rPrChange>
        </w:rPr>
        <w:t xml:space="preserve"> button.</w:t>
      </w:r>
    </w:p>
    <w:p w14:paraId="39081ACF" w14:textId="77777777" w:rsidR="00351763" w:rsidRPr="004F1E35" w:rsidDel="00687969" w:rsidRDefault="00351763">
      <w:pPr>
        <w:spacing w:line="240" w:lineRule="auto"/>
        <w:jc w:val="both"/>
        <w:rPr>
          <w:del w:id="4105" w:author="user" w:date="2020-06-29T14:59:00Z"/>
          <w:rFonts w:ascii="Times New Roman" w:hAnsi="Times New Roman" w:cs="Times New Roman"/>
          <w:rPrChange w:id="4106" w:author="user" w:date="2020-06-29T14:21:00Z">
            <w:rPr>
              <w:del w:id="4107" w:author="user" w:date="2020-06-29T14:59:00Z"/>
            </w:rPr>
          </w:rPrChange>
        </w:rPr>
        <w:pPrChange w:id="4108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109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4110" w:author="user" w:date="2020-06-29T14:21:00Z">
            <w:rPr/>
          </w:rPrChange>
        </w:rPr>
        <w:t xml:space="preserve"> The </w:t>
      </w:r>
      <w:ins w:id="4111" w:author="user" w:date="2020-02-27T06:44:00Z">
        <w:r w:rsidR="00C9648C" w:rsidRPr="004F1E35">
          <w:rPr>
            <w:rFonts w:ascii="Times New Roman" w:hAnsi="Times New Roman" w:cs="Times New Roman"/>
            <w:rPrChange w:id="4112" w:author="user" w:date="2020-06-29T14:21:00Z">
              <w:rPr/>
            </w:rPrChange>
          </w:rPr>
          <w:t>s</w:t>
        </w:r>
      </w:ins>
      <w:del w:id="4113" w:author="user" w:date="2020-02-27T06:43:00Z">
        <w:r w:rsidRPr="004F1E35" w:rsidDel="00C9648C">
          <w:rPr>
            <w:rFonts w:ascii="Times New Roman" w:hAnsi="Times New Roman" w:cs="Times New Roman"/>
            <w:rPrChange w:id="4114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115" w:author="user" w:date="2020-06-29T14:21:00Z">
            <w:rPr/>
          </w:rPrChange>
        </w:rPr>
        <w:t xml:space="preserve">tudent will receive a notification and a message from the administrator informing them of the </w:t>
      </w:r>
      <w:r w:rsidR="002804D5" w:rsidRPr="004F1E35">
        <w:rPr>
          <w:rFonts w:ascii="Times New Roman" w:hAnsi="Times New Roman" w:cs="Times New Roman"/>
          <w:rPrChange w:id="4116" w:author="user" w:date="2020-06-29T14:21:00Z">
            <w:rPr/>
          </w:rPrChange>
        </w:rPr>
        <w:t>approv</w:t>
      </w:r>
      <w:ins w:id="4117" w:author="user" w:date="2020-02-27T06:44:00Z">
        <w:r w:rsidR="00C9648C" w:rsidRPr="004F1E35">
          <w:rPr>
            <w:rFonts w:ascii="Times New Roman" w:hAnsi="Times New Roman" w:cs="Times New Roman"/>
            <w:rPrChange w:id="4118" w:author="user" w:date="2020-06-29T14:21:00Z">
              <w:rPr/>
            </w:rPrChange>
          </w:rPr>
          <w:t>al</w:t>
        </w:r>
      </w:ins>
      <w:del w:id="4119" w:author="user" w:date="2020-02-27T06:44:00Z">
        <w:r w:rsidR="002804D5" w:rsidRPr="004F1E35" w:rsidDel="00C9648C">
          <w:rPr>
            <w:rFonts w:ascii="Times New Roman" w:hAnsi="Times New Roman" w:cs="Times New Roman"/>
            <w:rPrChange w:id="4120" w:author="user" w:date="2020-06-29T14:21:00Z">
              <w:rPr/>
            </w:rPrChange>
          </w:rPr>
          <w:delText>e</w:delText>
        </w:r>
      </w:del>
      <w:r w:rsidR="002804D5" w:rsidRPr="004F1E35">
        <w:rPr>
          <w:rFonts w:ascii="Times New Roman" w:hAnsi="Times New Roman" w:cs="Times New Roman"/>
          <w:rPrChange w:id="4121" w:author="user" w:date="2020-06-29T14:21:00Z">
            <w:rPr/>
          </w:rPrChange>
        </w:rPr>
        <w:t xml:space="preserve"> or reject</w:t>
      </w:r>
      <w:ins w:id="4122" w:author="user" w:date="2020-02-27T06:44:00Z">
        <w:r w:rsidR="00C9648C" w:rsidRPr="004F1E35">
          <w:rPr>
            <w:rFonts w:ascii="Times New Roman" w:hAnsi="Times New Roman" w:cs="Times New Roman"/>
            <w:rPrChange w:id="4123" w:author="user" w:date="2020-06-29T14:21:00Z">
              <w:rPr/>
            </w:rPrChange>
          </w:rPr>
          <w:t>ion of</w:t>
        </w:r>
      </w:ins>
      <w:r w:rsidR="002804D5" w:rsidRPr="004F1E35">
        <w:rPr>
          <w:rFonts w:ascii="Times New Roman" w:hAnsi="Times New Roman" w:cs="Times New Roman"/>
          <w:rPrChange w:id="4124" w:author="user" w:date="2020-06-29T14:21:00Z">
            <w:rPr/>
          </w:rPrChange>
        </w:rPr>
        <w:t xml:space="preserve"> </w:t>
      </w:r>
      <w:ins w:id="4125" w:author="user" w:date="2020-02-27T06:44:00Z">
        <w:r w:rsidR="00C9648C" w:rsidRPr="004F1E35">
          <w:rPr>
            <w:rFonts w:ascii="Times New Roman" w:hAnsi="Times New Roman" w:cs="Times New Roman"/>
            <w:rPrChange w:id="4126" w:author="user" w:date="2020-06-29T14:21:00Z">
              <w:rPr/>
            </w:rPrChange>
          </w:rPr>
          <w:t xml:space="preserve">a </w:t>
        </w:r>
      </w:ins>
      <w:del w:id="4127" w:author="user" w:date="2020-02-27T06:44:00Z">
        <w:r w:rsidR="002804D5" w:rsidRPr="004F1E35" w:rsidDel="00C9648C">
          <w:rPr>
            <w:rFonts w:ascii="Times New Roman" w:hAnsi="Times New Roman" w:cs="Times New Roman"/>
            <w:rPrChange w:id="4128" w:author="user" w:date="2020-06-29T14:21:00Z">
              <w:rPr/>
            </w:rPrChange>
          </w:rPr>
          <w:delText xml:space="preserve">the </w:delText>
        </w:r>
      </w:del>
      <w:r w:rsidR="002804D5" w:rsidRPr="004F1E35">
        <w:rPr>
          <w:rFonts w:ascii="Times New Roman" w:hAnsi="Times New Roman" w:cs="Times New Roman"/>
          <w:rPrChange w:id="4129" w:author="user" w:date="2020-06-29T14:21:00Z">
            <w:rPr/>
          </w:rPrChange>
        </w:rPr>
        <w:t>comment</w:t>
      </w:r>
      <w:r w:rsidRPr="004F1E35">
        <w:rPr>
          <w:rFonts w:ascii="Times New Roman" w:hAnsi="Times New Roman" w:cs="Times New Roman"/>
          <w:rPrChange w:id="4130" w:author="user" w:date="2020-06-29T14:21:00Z">
            <w:rPr/>
          </w:rPrChange>
        </w:rPr>
        <w:t xml:space="preserve"> </w:t>
      </w:r>
      <w:ins w:id="4131" w:author="user" w:date="2020-02-27T06:44:00Z">
        <w:r w:rsidR="00C9648C" w:rsidRPr="004F1E35">
          <w:rPr>
            <w:rFonts w:ascii="Times New Roman" w:hAnsi="Times New Roman" w:cs="Times New Roman"/>
            <w:rPrChange w:id="4132" w:author="user" w:date="2020-06-29T14:21:00Z">
              <w:rPr/>
            </w:rPrChange>
          </w:rPr>
          <w:t>to</w:t>
        </w:r>
      </w:ins>
      <w:del w:id="4133" w:author="user" w:date="2020-02-27T06:44:00Z">
        <w:r w:rsidRPr="004F1E35" w:rsidDel="00C9648C">
          <w:rPr>
            <w:rFonts w:ascii="Times New Roman" w:hAnsi="Times New Roman" w:cs="Times New Roman"/>
            <w:rPrChange w:id="4134" w:author="user" w:date="2020-06-29T14:21:00Z">
              <w:rPr/>
            </w:rPrChange>
          </w:rPr>
          <w:delText>of</w:delText>
        </w:r>
      </w:del>
      <w:r w:rsidRPr="004F1E35">
        <w:rPr>
          <w:rFonts w:ascii="Times New Roman" w:hAnsi="Times New Roman" w:cs="Times New Roman"/>
          <w:rPrChange w:id="4135" w:author="user" w:date="2020-06-29T14:21:00Z">
            <w:rPr/>
          </w:rPrChange>
        </w:rPr>
        <w:t xml:space="preserve"> that suggestion. </w:t>
      </w:r>
    </w:p>
    <w:p w14:paraId="06F95756" w14:textId="77777777" w:rsidR="008659DB" w:rsidRPr="004F1E35" w:rsidRDefault="008659DB">
      <w:pPr>
        <w:spacing w:line="240" w:lineRule="auto"/>
        <w:jc w:val="both"/>
        <w:rPr>
          <w:rFonts w:ascii="Times New Roman" w:hAnsi="Times New Roman" w:cs="Times New Roman"/>
          <w:rPrChange w:id="4136" w:author="user" w:date="2020-06-29T14:21:00Z">
            <w:rPr/>
          </w:rPrChange>
        </w:rPr>
        <w:pPrChange w:id="4137" w:author="user" w:date="2020-06-29T14:21:00Z">
          <w:pPr/>
        </w:pPrChange>
      </w:pPr>
    </w:p>
    <w:p w14:paraId="26983371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138" w:author="user" w:date="2020-06-29T14:21:00Z">
            <w:rPr/>
          </w:rPrChange>
        </w:rPr>
        <w:pPrChange w:id="4139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140" w:author="user" w:date="2020-06-29T14:21:00Z">
            <w:rPr/>
          </w:rPrChange>
        </w:rPr>
        <w:t>Notification Control Center: (Future Implementation)</w:t>
      </w:r>
    </w:p>
    <w:p w14:paraId="37FA4E8B" w14:textId="77777777" w:rsidR="00AE37C1" w:rsidRPr="004F1E35" w:rsidRDefault="00AE37C1">
      <w:pPr>
        <w:pStyle w:val="Heading3"/>
        <w:spacing w:line="240" w:lineRule="auto"/>
        <w:jc w:val="both"/>
        <w:rPr>
          <w:rFonts w:ascii="Times New Roman" w:hAnsi="Times New Roman" w:cs="Times New Roman"/>
          <w:rPrChange w:id="4141" w:author="user" w:date="2020-06-29T14:21:00Z">
            <w:rPr/>
          </w:rPrChange>
        </w:rPr>
        <w:pPrChange w:id="4142" w:author="user" w:date="2020-06-29T14:21:00Z">
          <w:pPr>
            <w:pStyle w:val="Heading3"/>
          </w:pPr>
        </w:pPrChange>
      </w:pPr>
      <w:bookmarkStart w:id="4143" w:name="_Toc44335640"/>
      <w:r w:rsidRPr="004F1E35">
        <w:rPr>
          <w:rFonts w:ascii="Times New Roman" w:hAnsi="Times New Roman" w:cs="Times New Roman"/>
          <w:rPrChange w:id="4144" w:author="user" w:date="2020-06-29T14:21:00Z">
            <w:rPr/>
          </w:rPrChange>
        </w:rPr>
        <w:t>Settings:</w:t>
      </w:r>
      <w:bookmarkEnd w:id="4143"/>
    </w:p>
    <w:p w14:paraId="18A3F1D5" w14:textId="6F8CB059" w:rsidR="00AE37C1" w:rsidRPr="004F1E35" w:rsidRDefault="00DC58E7">
      <w:pPr>
        <w:spacing w:line="240" w:lineRule="auto"/>
        <w:jc w:val="both"/>
        <w:rPr>
          <w:rFonts w:ascii="Times New Roman" w:hAnsi="Times New Roman" w:cs="Times New Roman"/>
          <w:rPrChange w:id="4145" w:author="user" w:date="2020-06-29T14:21:00Z">
            <w:rPr/>
          </w:rPrChange>
        </w:rPr>
        <w:pPrChange w:id="4146" w:author="user" w:date="2020-06-29T14:59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147" w:author="user" w:date="2020-06-29T14:21:00Z">
            <w:rPr/>
          </w:rPrChange>
        </w:rPr>
        <w:t xml:space="preserve">In </w:t>
      </w:r>
      <w:r w:rsidRPr="004F1E35">
        <w:rPr>
          <w:rFonts w:ascii="Times New Roman" w:hAnsi="Times New Roman" w:cs="Times New Roman"/>
          <w:b/>
          <w:rPrChange w:id="4148" w:author="user" w:date="2020-06-29T14:21:00Z">
            <w:rPr>
              <w:b/>
            </w:rPr>
          </w:rPrChange>
        </w:rPr>
        <w:t>School Theme tab</w:t>
      </w:r>
      <w:ins w:id="4149" w:author="user" w:date="2020-02-27T06:44:00Z">
        <w:r w:rsidR="002667BE" w:rsidRPr="004F1E35">
          <w:rPr>
            <w:rFonts w:ascii="Times New Roman" w:hAnsi="Times New Roman" w:cs="Times New Roman"/>
            <w:b/>
            <w:rPrChange w:id="4150" w:author="user" w:date="2020-06-29T14:21:00Z">
              <w:rPr>
                <w:b/>
              </w:rPr>
            </w:rPrChange>
          </w:rPr>
          <w:t>,</w:t>
        </w:r>
      </w:ins>
      <w:r w:rsidRPr="004F1E35">
        <w:rPr>
          <w:rFonts w:ascii="Times New Roman" w:hAnsi="Times New Roman" w:cs="Times New Roman"/>
          <w:rPrChange w:id="4151" w:author="user" w:date="2020-06-29T14:21:00Z">
            <w:rPr/>
          </w:rPrChange>
        </w:rPr>
        <w:t xml:space="preserve"> </w:t>
      </w:r>
      <w:ins w:id="4152" w:author="user" w:date="2020-02-27T06:44:00Z">
        <w:r w:rsidR="002667BE" w:rsidRPr="004F1E35">
          <w:rPr>
            <w:rFonts w:ascii="Times New Roman" w:hAnsi="Times New Roman" w:cs="Times New Roman"/>
            <w:rPrChange w:id="4153" w:author="user" w:date="2020-06-29T14:21:00Z">
              <w:rPr/>
            </w:rPrChange>
          </w:rPr>
          <w:t xml:space="preserve">the </w:t>
        </w:r>
      </w:ins>
      <w:r w:rsidRPr="004F1E35">
        <w:rPr>
          <w:rFonts w:ascii="Times New Roman" w:hAnsi="Times New Roman" w:cs="Times New Roman"/>
          <w:rPrChange w:id="4154" w:author="user" w:date="2020-06-29T14:21:00Z">
            <w:rPr/>
          </w:rPrChange>
        </w:rPr>
        <w:t>a</w:t>
      </w:r>
      <w:r w:rsidR="00AE37C1" w:rsidRPr="004F1E35">
        <w:rPr>
          <w:rFonts w:ascii="Times New Roman" w:hAnsi="Times New Roman" w:cs="Times New Roman"/>
          <w:rPrChange w:id="4155" w:author="user" w:date="2020-06-29T14:21:00Z">
            <w:rPr/>
          </w:rPrChange>
        </w:rPr>
        <w:t xml:space="preserve">dmin users can change the </w:t>
      </w:r>
      <w:r w:rsidR="001F2D26" w:rsidRPr="004F1E35">
        <w:rPr>
          <w:rFonts w:ascii="Times New Roman" w:hAnsi="Times New Roman" w:cs="Times New Roman"/>
          <w:b/>
          <w:rPrChange w:id="4156" w:author="user" w:date="2020-06-29T14:21:00Z">
            <w:rPr>
              <w:b/>
            </w:rPr>
          </w:rPrChange>
        </w:rPr>
        <w:t xml:space="preserve">School Theme </w:t>
      </w:r>
      <w:del w:id="4157" w:author="sumathi r" w:date="2020-06-30T10:59:00Z">
        <w:r w:rsidR="001F2D26" w:rsidRPr="004F1E35" w:rsidDel="00AE3120">
          <w:rPr>
            <w:rFonts w:ascii="Times New Roman" w:hAnsi="Times New Roman" w:cs="Times New Roman"/>
            <w:rPrChange w:id="4158" w:author="user" w:date="2020-06-29T14:21:00Z">
              <w:rPr/>
            </w:rPrChange>
          </w:rPr>
          <w:delText xml:space="preserve">by selecting the option in </w:delText>
        </w:r>
        <w:r w:rsidR="001F2D26" w:rsidRPr="004F1E35" w:rsidDel="00AE3120">
          <w:rPr>
            <w:rFonts w:ascii="Times New Roman" w:hAnsi="Times New Roman" w:cs="Times New Roman"/>
            <w:b/>
            <w:rPrChange w:id="4159" w:author="user" w:date="2020-06-29T14:21:00Z">
              <w:rPr>
                <w:b/>
              </w:rPr>
            </w:rPrChange>
          </w:rPr>
          <w:delText xml:space="preserve">School </w:delText>
        </w:r>
        <w:r w:rsidR="001F2D26" w:rsidRPr="00687969" w:rsidDel="00AE3120">
          <w:rPr>
            <w:rFonts w:ascii="Times New Roman" w:hAnsi="Times New Roman" w:cs="Times New Roman"/>
            <w:highlight w:val="yellow"/>
            <w:rPrChange w:id="4160" w:author="user" w:date="2020-06-29T15:00:00Z">
              <w:rPr/>
            </w:rPrChange>
          </w:rPr>
          <w:delText>dropdown</w:delText>
        </w:r>
      </w:del>
      <w:ins w:id="4161" w:author="user" w:date="2020-06-29T15:00:00Z">
        <w:del w:id="4162" w:author="sumathi r" w:date="2020-06-30T10:59:00Z">
          <w:r w:rsidR="00687969" w:rsidRPr="00687969" w:rsidDel="00AE3120">
            <w:rPr>
              <w:rFonts w:ascii="Times New Roman" w:hAnsi="Times New Roman" w:cs="Times New Roman"/>
              <w:highlight w:val="yellow"/>
              <w:rPrChange w:id="4163" w:author="user" w:date="2020-06-29T15:00:00Z">
                <w:rPr>
                  <w:rFonts w:ascii="Times New Roman" w:hAnsi="Times New Roman" w:cs="Times New Roman"/>
                </w:rPr>
              </w:rPrChange>
            </w:rPr>
            <w:delText xml:space="preserve"> for</w:delText>
          </w:r>
        </w:del>
      </w:ins>
      <w:del w:id="4164" w:author="sumathi r" w:date="2020-06-30T10:59:00Z">
        <w:r w:rsidR="001F2D26" w:rsidRPr="00687969" w:rsidDel="00AE3120">
          <w:rPr>
            <w:rFonts w:ascii="Times New Roman" w:hAnsi="Times New Roman" w:cs="Times New Roman"/>
            <w:highlight w:val="yellow"/>
            <w:rPrChange w:id="4165" w:author="user" w:date="2020-06-29T15:00:00Z">
              <w:rPr/>
            </w:rPrChange>
          </w:rPr>
          <w:delText xml:space="preserve"> </w:delText>
        </w:r>
        <w:r w:rsidRPr="00687969" w:rsidDel="00AE3120">
          <w:rPr>
            <w:rFonts w:ascii="Times New Roman" w:hAnsi="Times New Roman" w:cs="Times New Roman"/>
            <w:highlight w:val="yellow"/>
            <w:rPrChange w:id="4166" w:author="user" w:date="2020-06-29T15:00:00Z">
              <w:rPr/>
            </w:rPrChange>
          </w:rPr>
          <w:delText>particular school</w:delText>
        </w:r>
        <w:r w:rsidRPr="004F1E35" w:rsidDel="00AE3120">
          <w:rPr>
            <w:rFonts w:ascii="Times New Roman" w:hAnsi="Times New Roman" w:cs="Times New Roman"/>
            <w:rPrChange w:id="4167" w:author="user" w:date="2020-06-29T14:21:00Z">
              <w:rPr/>
            </w:rPrChange>
          </w:rPr>
          <w:delText>.</w:delText>
        </w:r>
      </w:del>
      <w:ins w:id="4168" w:author="sumathi r" w:date="2020-06-30T10:59:00Z">
        <w:r w:rsidR="00AE3120">
          <w:rPr>
            <w:rFonts w:ascii="Times New Roman" w:hAnsi="Times New Roman" w:cs="Times New Roman"/>
          </w:rPr>
          <w:t>for e</w:t>
        </w:r>
      </w:ins>
      <w:ins w:id="4169" w:author="sumathi r" w:date="2020-06-30T11:00:00Z">
        <w:r w:rsidR="00AE3120">
          <w:rPr>
            <w:rFonts w:ascii="Times New Roman" w:hAnsi="Times New Roman" w:cs="Times New Roman"/>
          </w:rPr>
          <w:t>ach school. When select school</w:t>
        </w:r>
      </w:ins>
      <w:ins w:id="4170" w:author="sumathi r" w:date="2020-06-30T11:01:00Z">
        <w:r w:rsidR="00AE3120">
          <w:rPr>
            <w:rFonts w:ascii="Times New Roman" w:hAnsi="Times New Roman" w:cs="Times New Roman"/>
          </w:rPr>
          <w:t xml:space="preserve"> i</w:t>
        </w:r>
      </w:ins>
      <w:ins w:id="4171" w:author="sumathi r" w:date="2020-06-30T11:00:00Z">
        <w:r w:rsidR="00AE3120">
          <w:rPr>
            <w:rFonts w:ascii="Times New Roman" w:hAnsi="Times New Roman" w:cs="Times New Roman"/>
          </w:rPr>
          <w:t xml:space="preserve">f school has theme it will display </w:t>
        </w:r>
      </w:ins>
      <w:ins w:id="4172" w:author="sumathi r" w:date="2020-06-30T11:01:00Z">
        <w:r w:rsidR="00AE3120">
          <w:rPr>
            <w:rFonts w:ascii="Times New Roman" w:hAnsi="Times New Roman" w:cs="Times New Roman"/>
          </w:rPr>
          <w:t>preview at right side</w:t>
        </w:r>
      </w:ins>
      <w:ins w:id="4173" w:author="sumathi r" w:date="2020-06-30T11:03:00Z">
        <w:r w:rsidR="00AE3120">
          <w:rPr>
            <w:rFonts w:ascii="Times New Roman" w:hAnsi="Times New Roman" w:cs="Times New Roman"/>
          </w:rPr>
          <w:t xml:space="preserve"> and</w:t>
        </w:r>
      </w:ins>
      <w:ins w:id="4174" w:author="sumathi r" w:date="2020-06-30T11:02:00Z">
        <w:r w:rsidR="00AE3120">
          <w:rPr>
            <w:rFonts w:ascii="Times New Roman" w:hAnsi="Times New Roman" w:cs="Times New Roman"/>
            <w:b/>
            <w:bCs/>
          </w:rPr>
          <w:t xml:space="preserve"> Set Default Theme </w:t>
        </w:r>
      </w:ins>
      <w:ins w:id="4175" w:author="sumathi r" w:date="2020-06-30T11:03:00Z">
        <w:r w:rsidR="00AE3120">
          <w:rPr>
            <w:rFonts w:ascii="Times New Roman" w:hAnsi="Times New Roman" w:cs="Times New Roman"/>
          </w:rPr>
          <w:t>button at bottom.</w:t>
        </w:r>
      </w:ins>
      <w:ins w:id="4176" w:author="sumathi r" w:date="2020-06-30T11:04:00Z">
        <w:r w:rsidR="00AE3120">
          <w:rPr>
            <w:rFonts w:ascii="Times New Roman" w:hAnsi="Times New Roman" w:cs="Times New Roman"/>
          </w:rPr>
          <w:t xml:space="preserve"> </w:t>
        </w:r>
      </w:ins>
      <w:ins w:id="4177" w:author="sumathi r" w:date="2020-06-30T11:05:00Z">
        <w:r w:rsidR="00AE3120">
          <w:rPr>
            <w:rFonts w:ascii="Times New Roman" w:hAnsi="Times New Roman" w:cs="Times New Roman"/>
          </w:rPr>
          <w:t xml:space="preserve">If selected school does not have </w:t>
        </w:r>
        <w:proofErr w:type="gramStart"/>
        <w:r w:rsidR="00AE3120">
          <w:rPr>
            <w:rFonts w:ascii="Times New Roman" w:hAnsi="Times New Roman" w:cs="Times New Roman"/>
          </w:rPr>
          <w:t>particular theme</w:t>
        </w:r>
        <w:proofErr w:type="gramEnd"/>
        <w:r w:rsidR="00AE3120">
          <w:rPr>
            <w:rFonts w:ascii="Times New Roman" w:hAnsi="Times New Roman" w:cs="Times New Roman"/>
          </w:rPr>
          <w:t xml:space="preserve">, default theme </w:t>
        </w:r>
      </w:ins>
      <w:ins w:id="4178" w:author="sumathi r" w:date="2020-06-30T11:06:00Z">
        <w:r w:rsidR="00AE3120">
          <w:rPr>
            <w:rFonts w:ascii="Times New Roman" w:hAnsi="Times New Roman" w:cs="Times New Roman"/>
          </w:rPr>
          <w:t xml:space="preserve">will apply </w:t>
        </w:r>
        <w:proofErr w:type="spellStart"/>
        <w:r w:rsidR="00AE3120">
          <w:rPr>
            <w:rFonts w:ascii="Times New Roman" w:hAnsi="Times New Roman" w:cs="Times New Roman"/>
          </w:rPr>
          <w:t>authomatically</w:t>
        </w:r>
        <w:proofErr w:type="spellEnd"/>
        <w:r w:rsidR="00AE3120">
          <w:rPr>
            <w:rFonts w:ascii="Times New Roman" w:hAnsi="Times New Roman" w:cs="Times New Roman"/>
          </w:rPr>
          <w:t>.</w:t>
        </w:r>
      </w:ins>
    </w:p>
    <w:p w14:paraId="648128DB" w14:textId="77777777" w:rsidR="000163BE" w:rsidRPr="004F1E35" w:rsidRDefault="000163BE">
      <w:pPr>
        <w:spacing w:line="240" w:lineRule="auto"/>
        <w:jc w:val="both"/>
        <w:rPr>
          <w:rFonts w:ascii="Times New Roman" w:hAnsi="Times New Roman" w:cs="Times New Roman"/>
          <w:rPrChange w:id="4179" w:author="user" w:date="2020-06-29T14:21:00Z">
            <w:rPr/>
          </w:rPrChange>
        </w:rPr>
        <w:pPrChange w:id="4180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181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11E82C4F" wp14:editId="4B7E948B">
            <wp:extent cx="5943600" cy="4348653"/>
            <wp:effectExtent l="19050" t="19050" r="0" b="0"/>
            <wp:docPr id="16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94767" w14:textId="77777777" w:rsidR="00E42FD4" w:rsidRPr="004F1E35" w:rsidRDefault="00E42FD4">
      <w:pPr>
        <w:pStyle w:val="Heading2"/>
        <w:spacing w:line="240" w:lineRule="auto"/>
        <w:jc w:val="both"/>
        <w:rPr>
          <w:rFonts w:ascii="Times New Roman" w:hAnsi="Times New Roman" w:cs="Times New Roman"/>
          <w:rPrChange w:id="4182" w:author="user" w:date="2020-06-29T14:21:00Z">
            <w:rPr/>
          </w:rPrChange>
        </w:rPr>
        <w:pPrChange w:id="4183" w:author="user" w:date="2020-06-29T14:21:00Z">
          <w:pPr>
            <w:pStyle w:val="Heading2"/>
          </w:pPr>
        </w:pPrChange>
      </w:pPr>
      <w:bookmarkStart w:id="4184" w:name="_Toc44335641"/>
      <w:r w:rsidRPr="004F1E35">
        <w:rPr>
          <w:rFonts w:ascii="Times New Roman" w:hAnsi="Times New Roman" w:cs="Times New Roman"/>
          <w:rPrChange w:id="4185" w:author="user" w:date="2020-06-29T14:21:00Z">
            <w:rPr/>
          </w:rPrChange>
        </w:rPr>
        <w:t>Help</w:t>
      </w:r>
      <w:bookmarkEnd w:id="4184"/>
    </w:p>
    <w:p w14:paraId="61051F32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186" w:author="user" w:date="2020-06-29T14:21:00Z">
            <w:rPr/>
          </w:rPrChange>
        </w:rPr>
        <w:pPrChange w:id="4187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188" w:author="user" w:date="2020-06-29T14:21:00Z">
            <w:rPr/>
          </w:rPrChange>
        </w:rPr>
        <w:t xml:space="preserve">From this screen, you can describe the various categories </w:t>
      </w:r>
      <w:del w:id="4189" w:author="user" w:date="2020-02-27T06:44:00Z">
        <w:r w:rsidRPr="004F1E35" w:rsidDel="002667BE">
          <w:rPr>
            <w:rFonts w:ascii="Times New Roman" w:hAnsi="Times New Roman" w:cs="Times New Roman"/>
            <w:rPrChange w:id="4190" w:author="user" w:date="2020-06-29T14:21:00Z">
              <w:rPr/>
            </w:rPrChange>
          </w:rPr>
          <w:delText>such as</w:delText>
        </w:r>
      </w:del>
      <w:ins w:id="4191" w:author="user" w:date="2020-02-27T06:44:00Z">
        <w:r w:rsidR="002667BE" w:rsidRPr="004F1E35">
          <w:rPr>
            <w:rFonts w:ascii="Times New Roman" w:hAnsi="Times New Roman" w:cs="Times New Roman"/>
            <w:rPrChange w:id="4192" w:author="user" w:date="2020-06-29T14:21:00Z">
              <w:rPr/>
            </w:rPrChange>
          </w:rPr>
          <w:t>including</w:t>
        </w:r>
      </w:ins>
      <w:r w:rsidRPr="004F1E35">
        <w:rPr>
          <w:rFonts w:ascii="Times New Roman" w:hAnsi="Times New Roman" w:cs="Times New Roman"/>
          <w:rPrChange w:id="4193" w:author="user" w:date="2020-06-29T14:21:00Z">
            <w:rPr/>
          </w:rPrChange>
        </w:rPr>
        <w:t xml:space="preserve"> </w:t>
      </w:r>
      <w:r w:rsidR="002667BE" w:rsidRPr="004F1E35">
        <w:rPr>
          <w:rFonts w:ascii="Times New Roman" w:hAnsi="Times New Roman" w:cs="Times New Roman"/>
          <w:rPrChange w:id="4194" w:author="user" w:date="2020-06-29T14:21:00Z">
            <w:rPr/>
          </w:rPrChange>
        </w:rPr>
        <w:t>news feeds, notifications and rules</w:t>
      </w:r>
      <w:ins w:id="4195" w:author="user" w:date="2020-02-27T06:45:00Z">
        <w:r w:rsidR="002667BE" w:rsidRPr="004F1E35">
          <w:rPr>
            <w:rFonts w:ascii="Times New Roman" w:hAnsi="Times New Roman" w:cs="Times New Roman"/>
            <w:rPrChange w:id="4196" w:author="user" w:date="2020-06-29T14:21:00Z">
              <w:rPr/>
            </w:rPrChange>
          </w:rPr>
          <w:t>.</w:t>
        </w:r>
      </w:ins>
      <w:del w:id="4197" w:author="user" w:date="2020-02-27T06:45:00Z">
        <w:r w:rsidRPr="004F1E35" w:rsidDel="002667BE">
          <w:rPr>
            <w:rFonts w:ascii="Times New Roman" w:hAnsi="Times New Roman" w:cs="Times New Roman"/>
            <w:rPrChange w:id="4198" w:author="user" w:date="2020-06-29T14:21:00Z">
              <w:rPr/>
            </w:rPrChange>
          </w:rPr>
          <w:delText xml:space="preserve"> etc.</w:delText>
        </w:r>
      </w:del>
      <w:r w:rsidRPr="004F1E35">
        <w:rPr>
          <w:rFonts w:ascii="Times New Roman" w:hAnsi="Times New Roman" w:cs="Times New Roman"/>
          <w:rPrChange w:id="4199" w:author="user" w:date="2020-06-29T14:21:00Z">
            <w:rPr/>
          </w:rPrChange>
        </w:rPr>
        <w:t xml:space="preserve">  These descriptions will be displayed </w:t>
      </w:r>
      <w:ins w:id="4200" w:author="user" w:date="2020-02-27T06:45:00Z">
        <w:r w:rsidR="002667BE" w:rsidRPr="004F1E35">
          <w:rPr>
            <w:rFonts w:ascii="Times New Roman" w:hAnsi="Times New Roman" w:cs="Times New Roman"/>
            <w:rPrChange w:id="4201" w:author="user" w:date="2020-06-29T14:21:00Z">
              <w:rPr/>
            </w:rPrChange>
          </w:rPr>
          <w:t>on</w:t>
        </w:r>
      </w:ins>
      <w:r w:rsidRPr="004F1E35">
        <w:rPr>
          <w:rFonts w:ascii="Times New Roman" w:hAnsi="Times New Roman" w:cs="Times New Roman"/>
          <w:rPrChange w:id="4202" w:author="user" w:date="2020-06-29T14:21:00Z">
            <w:rPr/>
          </w:rPrChange>
        </w:rPr>
        <w:t xml:space="preserve"> the respective </w:t>
      </w:r>
      <w:ins w:id="4203" w:author="user" w:date="2020-02-27T06:45:00Z">
        <w:r w:rsidR="002667BE" w:rsidRPr="004F1E35">
          <w:rPr>
            <w:rFonts w:ascii="Times New Roman" w:hAnsi="Times New Roman" w:cs="Times New Roman"/>
            <w:rPrChange w:id="4204" w:author="user" w:date="2020-06-29T14:21:00Z">
              <w:rPr/>
            </w:rPrChange>
          </w:rPr>
          <w:t>s</w:t>
        </w:r>
      </w:ins>
      <w:del w:id="4205" w:author="user" w:date="2020-02-27T06:45:00Z">
        <w:r w:rsidRPr="004F1E35" w:rsidDel="002667BE">
          <w:rPr>
            <w:rFonts w:ascii="Times New Roman" w:hAnsi="Times New Roman" w:cs="Times New Roman"/>
            <w:rPrChange w:id="4206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207" w:author="user" w:date="2020-06-29T14:21:00Z">
            <w:rPr/>
          </w:rPrChange>
        </w:rPr>
        <w:t xml:space="preserve">tudent and </w:t>
      </w:r>
      <w:ins w:id="4208" w:author="user" w:date="2020-02-27T06:45:00Z">
        <w:r w:rsidR="002667BE" w:rsidRPr="004F1E35">
          <w:rPr>
            <w:rFonts w:ascii="Times New Roman" w:hAnsi="Times New Roman" w:cs="Times New Roman"/>
            <w:rPrChange w:id="4209" w:author="user" w:date="2020-06-29T14:21:00Z">
              <w:rPr/>
            </w:rPrChange>
          </w:rPr>
          <w:t>t</w:t>
        </w:r>
      </w:ins>
      <w:del w:id="4210" w:author="user" w:date="2020-02-27T06:45:00Z">
        <w:r w:rsidRPr="004F1E35" w:rsidDel="002667BE">
          <w:rPr>
            <w:rFonts w:ascii="Times New Roman" w:hAnsi="Times New Roman" w:cs="Times New Roman"/>
            <w:rPrChange w:id="4211" w:author="user" w:date="2020-06-29T14:21:00Z">
              <w:rPr/>
            </w:rPrChange>
          </w:rPr>
          <w:delText>T</w:delText>
        </w:r>
      </w:del>
      <w:r w:rsidRPr="004F1E35">
        <w:rPr>
          <w:rFonts w:ascii="Times New Roman" w:hAnsi="Times New Roman" w:cs="Times New Roman"/>
          <w:rPrChange w:id="4212" w:author="user" w:date="2020-06-29T14:21:00Z">
            <w:rPr/>
          </w:rPrChange>
        </w:rPr>
        <w:t xml:space="preserve">eacher </w:t>
      </w:r>
      <w:ins w:id="4213" w:author="user" w:date="2020-02-27T06:45:00Z">
        <w:r w:rsidR="002667BE" w:rsidRPr="004F1E35">
          <w:rPr>
            <w:rFonts w:ascii="Times New Roman" w:hAnsi="Times New Roman" w:cs="Times New Roman"/>
            <w:rPrChange w:id="4214" w:author="user" w:date="2020-06-29T14:21:00Z">
              <w:rPr/>
            </w:rPrChange>
          </w:rPr>
          <w:t>d</w:t>
        </w:r>
      </w:ins>
      <w:del w:id="4215" w:author="user" w:date="2020-02-27T06:45:00Z">
        <w:r w:rsidRPr="004F1E35" w:rsidDel="002667BE">
          <w:rPr>
            <w:rFonts w:ascii="Times New Roman" w:hAnsi="Times New Roman" w:cs="Times New Roman"/>
            <w:rPrChange w:id="4216" w:author="user" w:date="2020-06-29T14:21:00Z">
              <w:rPr/>
            </w:rPrChange>
          </w:rPr>
          <w:delText>D</w:delText>
        </w:r>
      </w:del>
      <w:r w:rsidRPr="004F1E35">
        <w:rPr>
          <w:rFonts w:ascii="Times New Roman" w:hAnsi="Times New Roman" w:cs="Times New Roman"/>
          <w:rPrChange w:id="4217" w:author="user" w:date="2020-06-29T14:21:00Z">
            <w:rPr/>
          </w:rPrChange>
        </w:rPr>
        <w:t xml:space="preserve">ashboard </w:t>
      </w:r>
      <w:r w:rsidRPr="004F1E35">
        <w:rPr>
          <w:rFonts w:ascii="Times New Roman" w:hAnsi="Times New Roman" w:cs="Times New Roman"/>
          <w:b/>
          <w:bCs/>
          <w:rPrChange w:id="4218" w:author="user" w:date="2020-06-29T14:21:00Z">
            <w:rPr/>
          </w:rPrChange>
        </w:rPr>
        <w:t>Help</w:t>
      </w:r>
      <w:r w:rsidRPr="004F1E35">
        <w:rPr>
          <w:rFonts w:ascii="Times New Roman" w:hAnsi="Times New Roman" w:cs="Times New Roman"/>
          <w:rPrChange w:id="4219" w:author="user" w:date="2020-06-29T14:21:00Z">
            <w:rPr/>
          </w:rPrChange>
        </w:rPr>
        <w:t xml:space="preserve"> screens.</w:t>
      </w:r>
    </w:p>
    <w:p w14:paraId="1C8AA6C5" w14:textId="01588043" w:rsidR="00E42FD4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4220" w:author="user" w:date="2020-06-29T14:21:00Z">
            <w:rPr/>
          </w:rPrChange>
        </w:rPr>
        <w:pPrChange w:id="4221" w:author="user" w:date="2020-06-29T14:21:00Z">
          <w:pPr/>
        </w:pPrChange>
      </w:pPr>
      <w:r>
        <w:rPr>
          <w:rFonts w:ascii="Times New Roman" w:hAnsi="Times New Roman" w:cs="Times New Roman"/>
          <w:noProof/>
          <w:rPrChange w:id="4222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63C757F0">
          <v:rect id="Rectangle 51" o:spid="_x0000_s1030" style="position:absolute;left:0;text-align:left;margin-left:123.75pt;margin-top:187.8pt;width:48.75pt;height:27.75pt;z-index:2517053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" filled="f" strokecolor="black [3213]" strokeweight="2.25pt">
            <v:path arrowok="t"/>
          </v:rect>
        </w:pict>
      </w:r>
      <w:r>
        <w:rPr>
          <w:rFonts w:ascii="Times New Roman" w:hAnsi="Times New Roman" w:cs="Times New Roman"/>
          <w:noProof/>
          <w:rPrChange w:id="4223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71859010">
          <v:rect id="Rectangle 52" o:spid="_x0000_s1029" style="position:absolute;left:0;text-align:left;margin-left:405.75pt;margin-top:40.95pt;width:75.75pt;height:24pt;z-index:2517043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" filled="f" strokecolor="black [3213]" strokeweight="2.25pt">
            <v:path arrowok="t"/>
          </v:rect>
        </w:pict>
      </w:r>
      <w:del w:id="4224" w:author="user" w:date="2020-06-29T15:00:00Z">
        <w:r w:rsidR="00E42FD4" w:rsidRPr="004F1E35" w:rsidDel="00687969">
          <w:rPr>
            <w:rFonts w:ascii="Times New Roman" w:hAnsi="Times New Roman" w:cs="Times New Roman"/>
            <w:noProof/>
            <w:rPrChange w:id="4225" w:author="user" w:date="2020-06-29T14:21:00Z">
              <w:rPr>
                <w:noProof/>
              </w:rPr>
            </w:rPrChange>
          </w:rPr>
          <w:delText xml:space="preserve"> </w:delText>
        </w:r>
      </w:del>
      <w:r w:rsidR="00E42FD4" w:rsidRPr="004F1E35">
        <w:rPr>
          <w:rFonts w:ascii="Times New Roman" w:hAnsi="Times New Roman" w:cs="Times New Roman"/>
          <w:noProof/>
          <w:rPrChange w:id="4226" w:author="user" w:date="2020-06-29T14:21:00Z">
            <w:rPr>
              <w:noProof/>
            </w:rPr>
          </w:rPrChange>
        </w:rPr>
        <w:drawing>
          <wp:inline distT="0" distB="0" distL="0" distR="0" wp14:anchorId="2BF4BC03" wp14:editId="210D8203">
            <wp:extent cx="5943600" cy="2832735"/>
            <wp:effectExtent l="19050" t="1905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C92BC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227" w:author="user" w:date="2020-06-29T14:21:00Z">
            <w:rPr/>
          </w:rPrChange>
        </w:rPr>
        <w:pPrChange w:id="4228" w:author="user" w:date="2020-06-29T14:21:00Z">
          <w:pPr/>
        </w:pPrChange>
      </w:pPr>
    </w:p>
    <w:p w14:paraId="5F05EE7E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229" w:author="user" w:date="2020-06-29T14:21:00Z">
            <w:rPr/>
          </w:rPrChange>
        </w:rPr>
        <w:pPrChange w:id="4230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231" w:author="user" w:date="2020-06-29T14:21:00Z">
            <w:rPr/>
          </w:rPrChange>
        </w:rPr>
        <w:t xml:space="preserve">You can add a new </w:t>
      </w:r>
      <w:ins w:id="4232" w:author="user" w:date="2020-02-27T06:45:00Z">
        <w:r w:rsidR="002667BE" w:rsidRPr="004F1E35">
          <w:rPr>
            <w:rFonts w:ascii="Times New Roman" w:hAnsi="Times New Roman" w:cs="Times New Roman"/>
            <w:rPrChange w:id="4233" w:author="user" w:date="2020-06-29T14:21:00Z">
              <w:rPr/>
            </w:rPrChange>
          </w:rPr>
          <w:t>c</w:t>
        </w:r>
      </w:ins>
      <w:del w:id="4234" w:author="user" w:date="2020-02-27T06:45:00Z">
        <w:r w:rsidRPr="004F1E35" w:rsidDel="002667BE">
          <w:rPr>
            <w:rFonts w:ascii="Times New Roman" w:hAnsi="Times New Roman" w:cs="Times New Roman"/>
            <w:rPrChange w:id="4235" w:author="user" w:date="2020-06-29T14:21:00Z">
              <w:rPr/>
            </w:rPrChange>
          </w:rPr>
          <w:delText>C</w:delText>
        </w:r>
      </w:del>
      <w:r w:rsidRPr="004F1E35">
        <w:rPr>
          <w:rFonts w:ascii="Times New Roman" w:hAnsi="Times New Roman" w:cs="Times New Roman"/>
          <w:rPrChange w:id="4236" w:author="user" w:date="2020-06-29T14:21:00Z">
            <w:rPr/>
          </w:rPrChange>
        </w:rPr>
        <w:t>ategory from this screen.</w:t>
      </w:r>
    </w:p>
    <w:p w14:paraId="019B3A75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bCs/>
          <w:rPrChange w:id="4237" w:author="user" w:date="2020-06-29T14:21:00Z">
            <w:rPr>
              <w:b/>
              <w:bCs/>
            </w:rPr>
          </w:rPrChange>
        </w:rPr>
        <w:pPrChange w:id="4238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239" w:author="user" w:date="2020-06-29T14:21:00Z">
            <w:rPr>
              <w:b/>
              <w:bCs/>
            </w:rPr>
          </w:rPrChange>
        </w:rPr>
        <w:t>To add a new category:</w:t>
      </w:r>
    </w:p>
    <w:p w14:paraId="3B1E5672" w14:textId="77777777" w:rsidR="00E42FD4" w:rsidRPr="004F1E35" w:rsidRDefault="00E42FD4">
      <w:pPr>
        <w:pStyle w:val="ListParagraph"/>
        <w:numPr>
          <w:ilvl w:val="0"/>
          <w:numId w:val="31"/>
        </w:numPr>
        <w:spacing w:after="160" w:line="240" w:lineRule="auto"/>
        <w:jc w:val="both"/>
        <w:rPr>
          <w:rFonts w:ascii="Times New Roman" w:hAnsi="Times New Roman" w:cs="Times New Roman"/>
          <w:rPrChange w:id="4240" w:author="user" w:date="2020-06-29T14:21:00Z">
            <w:rPr/>
          </w:rPrChange>
        </w:rPr>
        <w:pPrChange w:id="4241" w:author="user" w:date="2020-06-29T14:21:00Z">
          <w:pPr>
            <w:pStyle w:val="ListParagraph"/>
            <w:numPr>
              <w:numId w:val="3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242" w:author="user" w:date="2020-06-29T14:21:00Z">
            <w:rPr/>
          </w:rPrChange>
        </w:rPr>
        <w:t>Click the Add Category button</w:t>
      </w:r>
      <w:ins w:id="4243" w:author="user" w:date="2020-02-27T06:45:00Z">
        <w:r w:rsidR="002667BE" w:rsidRPr="004F1E35">
          <w:rPr>
            <w:rFonts w:ascii="Times New Roman" w:hAnsi="Times New Roman" w:cs="Times New Roman"/>
            <w:rPrChange w:id="4244" w:author="user" w:date="2020-06-29T14:21:00Z">
              <w:rPr/>
            </w:rPrChange>
          </w:rPr>
          <w:t xml:space="preserve">, </w:t>
        </w:r>
      </w:ins>
      <w:del w:id="4245" w:author="user" w:date="2020-02-27T06:45:00Z">
        <w:r w:rsidRPr="004F1E35" w:rsidDel="002667BE">
          <w:rPr>
            <w:rFonts w:ascii="Times New Roman" w:hAnsi="Times New Roman" w:cs="Times New Roman"/>
            <w:rPrChange w:id="4246" w:author="user" w:date="2020-06-29T14:21:00Z">
              <w:rPr/>
            </w:rPrChange>
          </w:rPr>
          <w:delText xml:space="preserve"> </w:delText>
        </w:r>
      </w:del>
      <w:ins w:id="4247" w:author="user" w:date="2020-02-27T06:45:00Z">
        <w:r w:rsidR="002667BE" w:rsidRPr="004F1E35">
          <w:rPr>
            <w:rFonts w:ascii="Times New Roman" w:hAnsi="Times New Roman" w:cs="Times New Roman"/>
            <w:rPrChange w:id="4248" w:author="user" w:date="2020-06-29T14:21:00Z">
              <w:rPr/>
            </w:rPrChange>
          </w:rPr>
          <w:t>located</w:t>
        </w:r>
      </w:ins>
      <w:del w:id="4249" w:author="user" w:date="2020-02-27T06:45:00Z">
        <w:r w:rsidRPr="004F1E35" w:rsidDel="002667BE">
          <w:rPr>
            <w:rFonts w:ascii="Times New Roman" w:hAnsi="Times New Roman" w:cs="Times New Roman"/>
            <w:rPrChange w:id="4250" w:author="user" w:date="2020-06-29T14:21:00Z">
              <w:rPr/>
            </w:rPrChange>
          </w:rPr>
          <w:delText>which is</w:delText>
        </w:r>
      </w:del>
      <w:r w:rsidRPr="004F1E35">
        <w:rPr>
          <w:rFonts w:ascii="Times New Roman" w:hAnsi="Times New Roman" w:cs="Times New Roman"/>
          <w:rPrChange w:id="4251" w:author="user" w:date="2020-06-29T14:21:00Z">
            <w:rPr/>
          </w:rPrChange>
        </w:rPr>
        <w:t xml:space="preserve"> at the top right corner of the screen.</w:t>
      </w:r>
    </w:p>
    <w:p w14:paraId="15E7393F" w14:textId="77777777" w:rsidR="00E42FD4" w:rsidRPr="004F1E35" w:rsidRDefault="00E42FD4">
      <w:pPr>
        <w:pStyle w:val="ListParagraph"/>
        <w:numPr>
          <w:ilvl w:val="0"/>
          <w:numId w:val="31"/>
        </w:numPr>
        <w:spacing w:after="160" w:line="240" w:lineRule="auto"/>
        <w:jc w:val="both"/>
        <w:rPr>
          <w:rFonts w:ascii="Times New Roman" w:hAnsi="Times New Roman" w:cs="Times New Roman"/>
          <w:rPrChange w:id="4252" w:author="user" w:date="2020-06-29T14:21:00Z">
            <w:rPr/>
          </w:rPrChange>
        </w:rPr>
        <w:pPrChange w:id="4253" w:author="user" w:date="2020-06-29T14:21:00Z">
          <w:pPr>
            <w:pStyle w:val="ListParagraph"/>
            <w:numPr>
              <w:numId w:val="3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254" w:author="user" w:date="2020-06-29T14:21:00Z">
            <w:rPr/>
          </w:rPrChange>
        </w:rPr>
        <w:lastRenderedPageBreak/>
        <w:t xml:space="preserve">The </w:t>
      </w:r>
      <w:r w:rsidRPr="00687969">
        <w:rPr>
          <w:rFonts w:ascii="Times New Roman" w:hAnsi="Times New Roman" w:cs="Times New Roman"/>
          <w:b/>
          <w:bCs/>
          <w:rPrChange w:id="4255" w:author="user" w:date="2020-06-29T15:00:00Z">
            <w:rPr/>
          </w:rPrChange>
        </w:rPr>
        <w:t>Add Category</w:t>
      </w:r>
      <w:r w:rsidRPr="004F1E35">
        <w:rPr>
          <w:rFonts w:ascii="Times New Roman" w:hAnsi="Times New Roman" w:cs="Times New Roman"/>
          <w:rPrChange w:id="4256" w:author="user" w:date="2020-06-29T14:21:00Z">
            <w:rPr/>
          </w:rPrChange>
        </w:rPr>
        <w:t xml:space="preserve"> window is displayed.</w:t>
      </w:r>
    </w:p>
    <w:p w14:paraId="628BDF0E" w14:textId="77777777" w:rsidR="00E42FD4" w:rsidRPr="004F1E35" w:rsidRDefault="00E42FD4">
      <w:pPr>
        <w:pStyle w:val="ListParagraph"/>
        <w:numPr>
          <w:ilvl w:val="0"/>
          <w:numId w:val="31"/>
        </w:numPr>
        <w:spacing w:after="160" w:line="240" w:lineRule="auto"/>
        <w:jc w:val="both"/>
        <w:rPr>
          <w:rFonts w:ascii="Times New Roman" w:hAnsi="Times New Roman" w:cs="Times New Roman"/>
          <w:rPrChange w:id="4257" w:author="user" w:date="2020-06-29T14:21:00Z">
            <w:rPr/>
          </w:rPrChange>
        </w:rPr>
        <w:pPrChange w:id="4258" w:author="user" w:date="2020-06-29T14:21:00Z">
          <w:pPr>
            <w:pStyle w:val="ListParagraph"/>
            <w:numPr>
              <w:numId w:val="3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259" w:author="user" w:date="2020-06-29T14:21:00Z">
            <w:rPr/>
          </w:rPrChange>
        </w:rPr>
        <w:t>Mention the name of the category and its description.</w:t>
      </w:r>
    </w:p>
    <w:p w14:paraId="2AF90CA1" w14:textId="77777777" w:rsidR="00E42FD4" w:rsidRPr="004F1E35" w:rsidRDefault="00E42FD4">
      <w:pPr>
        <w:pStyle w:val="ListParagraph"/>
        <w:numPr>
          <w:ilvl w:val="0"/>
          <w:numId w:val="31"/>
        </w:numPr>
        <w:spacing w:after="160" w:line="240" w:lineRule="auto"/>
        <w:jc w:val="both"/>
        <w:rPr>
          <w:rFonts w:ascii="Times New Roman" w:hAnsi="Times New Roman" w:cs="Times New Roman"/>
          <w:rPrChange w:id="4260" w:author="user" w:date="2020-06-29T14:21:00Z">
            <w:rPr/>
          </w:rPrChange>
        </w:rPr>
        <w:pPrChange w:id="4261" w:author="user" w:date="2020-06-29T14:21:00Z">
          <w:pPr>
            <w:pStyle w:val="ListParagraph"/>
            <w:numPr>
              <w:numId w:val="31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26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263" w:author="user" w:date="2020-06-29T14:21:00Z">
            <w:rPr>
              <w:b/>
              <w:bCs/>
            </w:rPr>
          </w:rPrChange>
        </w:rPr>
        <w:t>Assign</w:t>
      </w:r>
      <w:r w:rsidRPr="004F1E35">
        <w:rPr>
          <w:rFonts w:ascii="Times New Roman" w:hAnsi="Times New Roman" w:cs="Times New Roman"/>
          <w:rPrChange w:id="4264" w:author="user" w:date="2020-06-29T14:21:00Z">
            <w:rPr/>
          </w:rPrChange>
        </w:rPr>
        <w:t xml:space="preserve"> button. </w:t>
      </w:r>
    </w:p>
    <w:p w14:paraId="2F664F96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265" w:author="user" w:date="2020-06-29T14:21:00Z">
            <w:rPr/>
          </w:rPrChange>
        </w:rPr>
        <w:pPrChange w:id="4266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267" w:author="user" w:date="2020-06-29T14:21:00Z">
            <w:rPr>
              <w:noProof/>
            </w:rPr>
          </w:rPrChange>
        </w:rPr>
        <w:drawing>
          <wp:inline distT="0" distB="0" distL="0" distR="0" wp14:anchorId="5A586123" wp14:editId="05638877">
            <wp:extent cx="5943600" cy="2797810"/>
            <wp:effectExtent l="19050" t="1905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7F1D5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268" w:author="user" w:date="2020-06-29T14:21:00Z">
            <w:rPr/>
          </w:rPrChange>
        </w:rPr>
        <w:pPrChange w:id="4269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270" w:author="user" w:date="2020-06-29T14:21:00Z">
            <w:rPr/>
          </w:rPrChange>
        </w:rPr>
        <w:t xml:space="preserve">You can also delete a </w:t>
      </w:r>
      <w:del w:id="4271" w:author="user" w:date="2020-02-27T06:45:00Z">
        <w:r w:rsidRPr="004F1E35" w:rsidDel="002667BE">
          <w:rPr>
            <w:rFonts w:ascii="Times New Roman" w:hAnsi="Times New Roman" w:cs="Times New Roman"/>
            <w:rPrChange w:id="4272" w:author="user" w:date="2020-06-29T14:21:00Z">
              <w:rPr/>
            </w:rPrChange>
          </w:rPr>
          <w:delText xml:space="preserve">certain </w:delText>
        </w:r>
      </w:del>
      <w:r w:rsidRPr="004F1E35">
        <w:rPr>
          <w:rFonts w:ascii="Times New Roman" w:hAnsi="Times New Roman" w:cs="Times New Roman"/>
          <w:rPrChange w:id="4273" w:author="user" w:date="2020-06-29T14:21:00Z">
            <w:rPr/>
          </w:rPrChange>
        </w:rPr>
        <w:t>category.</w:t>
      </w:r>
    </w:p>
    <w:p w14:paraId="62D51EAA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b/>
          <w:bCs/>
          <w:rPrChange w:id="4274" w:author="user" w:date="2020-06-29T14:21:00Z">
            <w:rPr>
              <w:b/>
              <w:bCs/>
            </w:rPr>
          </w:rPrChange>
        </w:rPr>
        <w:pPrChange w:id="4275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276" w:author="user" w:date="2020-06-29T14:21:00Z">
            <w:rPr>
              <w:b/>
              <w:bCs/>
            </w:rPr>
          </w:rPrChange>
        </w:rPr>
        <w:t>To delete a category:</w:t>
      </w:r>
    </w:p>
    <w:p w14:paraId="250658FF" w14:textId="77777777" w:rsidR="00E42FD4" w:rsidRPr="004F1E35" w:rsidRDefault="00E42FD4">
      <w:pPr>
        <w:pStyle w:val="ListParagraph"/>
        <w:numPr>
          <w:ilvl w:val="0"/>
          <w:numId w:val="32"/>
        </w:numPr>
        <w:spacing w:after="160" w:line="240" w:lineRule="auto"/>
        <w:jc w:val="both"/>
        <w:rPr>
          <w:rFonts w:ascii="Times New Roman" w:hAnsi="Times New Roman" w:cs="Times New Roman"/>
          <w:rPrChange w:id="4277" w:author="user" w:date="2020-06-29T14:21:00Z">
            <w:rPr/>
          </w:rPrChange>
        </w:rPr>
        <w:pPrChange w:id="4278" w:author="user" w:date="2020-06-29T14:21:00Z">
          <w:pPr>
            <w:pStyle w:val="ListParagraph"/>
            <w:numPr>
              <w:numId w:val="32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279" w:author="user" w:date="2020-06-29T14:21:00Z">
            <w:rPr/>
          </w:rPrChange>
        </w:rPr>
        <w:t xml:space="preserve">Select the category from the </w:t>
      </w:r>
      <w:r w:rsidRPr="004F1E35">
        <w:rPr>
          <w:rFonts w:ascii="Times New Roman" w:hAnsi="Times New Roman" w:cs="Times New Roman"/>
          <w:b/>
          <w:bCs/>
          <w:rPrChange w:id="4280" w:author="user" w:date="2020-06-29T14:21:00Z">
            <w:rPr>
              <w:b/>
              <w:bCs/>
            </w:rPr>
          </w:rPrChange>
        </w:rPr>
        <w:t>Category</w:t>
      </w:r>
      <w:r w:rsidRPr="004F1E35">
        <w:rPr>
          <w:rFonts w:ascii="Times New Roman" w:hAnsi="Times New Roman" w:cs="Times New Roman"/>
          <w:rPrChange w:id="4281" w:author="user" w:date="2020-06-29T14:21:00Z">
            <w:rPr/>
          </w:rPrChange>
        </w:rPr>
        <w:t xml:space="preserve"> drop-down list in the Help screen.</w:t>
      </w:r>
    </w:p>
    <w:p w14:paraId="7F90F511" w14:textId="77777777" w:rsidR="00E42FD4" w:rsidRPr="004F1E35" w:rsidRDefault="00E42FD4">
      <w:pPr>
        <w:pStyle w:val="ListParagraph"/>
        <w:numPr>
          <w:ilvl w:val="0"/>
          <w:numId w:val="32"/>
        </w:numPr>
        <w:spacing w:after="160" w:line="240" w:lineRule="auto"/>
        <w:jc w:val="both"/>
        <w:rPr>
          <w:rFonts w:ascii="Times New Roman" w:hAnsi="Times New Roman" w:cs="Times New Roman"/>
          <w:rPrChange w:id="4282" w:author="user" w:date="2020-06-29T14:21:00Z">
            <w:rPr/>
          </w:rPrChange>
        </w:rPr>
        <w:pPrChange w:id="4283" w:author="user" w:date="2020-06-29T14:21:00Z">
          <w:pPr>
            <w:pStyle w:val="ListParagraph"/>
            <w:numPr>
              <w:numId w:val="32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28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285" w:author="user" w:date="2020-06-29T14:21:00Z">
            <w:rPr/>
          </w:rPrChange>
        </w:rPr>
        <w:t>Delete</w:t>
      </w:r>
      <w:r w:rsidRPr="004F1E35">
        <w:rPr>
          <w:rFonts w:ascii="Times New Roman" w:hAnsi="Times New Roman" w:cs="Times New Roman"/>
          <w:rPrChange w:id="4286" w:author="user" w:date="2020-06-29T14:21:00Z">
            <w:rPr/>
          </w:rPrChange>
        </w:rPr>
        <w:t xml:space="preserve"> button below the </w:t>
      </w:r>
      <w:r w:rsidRPr="004F1E35">
        <w:rPr>
          <w:rFonts w:ascii="Times New Roman" w:hAnsi="Times New Roman" w:cs="Times New Roman"/>
          <w:b/>
          <w:bCs/>
          <w:rPrChange w:id="4287" w:author="user" w:date="2020-06-29T14:21:00Z">
            <w:rPr>
              <w:b/>
              <w:bCs/>
            </w:rPr>
          </w:rPrChange>
        </w:rPr>
        <w:t>Description</w:t>
      </w:r>
      <w:r w:rsidRPr="004F1E35">
        <w:rPr>
          <w:rFonts w:ascii="Times New Roman" w:hAnsi="Times New Roman" w:cs="Times New Roman"/>
          <w:rPrChange w:id="4288" w:author="user" w:date="2020-06-29T14:21:00Z">
            <w:rPr/>
          </w:rPrChange>
        </w:rPr>
        <w:t xml:space="preserve"> text box.</w:t>
      </w:r>
    </w:p>
    <w:p w14:paraId="7716837C" w14:textId="77777777" w:rsidR="00E42FD4" w:rsidRPr="004F1E35" w:rsidRDefault="00E42FD4">
      <w:pPr>
        <w:spacing w:line="240" w:lineRule="auto"/>
        <w:jc w:val="both"/>
        <w:rPr>
          <w:rFonts w:ascii="Times New Roman" w:hAnsi="Times New Roman" w:cs="Times New Roman"/>
          <w:rPrChange w:id="4289" w:author="user" w:date="2020-06-29T14:21:00Z">
            <w:rPr/>
          </w:rPrChange>
        </w:rPr>
        <w:pPrChange w:id="4290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291" w:author="user" w:date="2020-06-29T14:21:00Z">
            <w:rPr/>
          </w:rPrChange>
        </w:rPr>
        <w:t>User Management: (Future Implementation)</w:t>
      </w:r>
    </w:p>
    <w:p w14:paraId="35BF250F" w14:textId="77777777" w:rsidR="00815877" w:rsidRPr="004F1E35" w:rsidRDefault="00C42750">
      <w:pPr>
        <w:pStyle w:val="Heading1"/>
        <w:spacing w:line="240" w:lineRule="auto"/>
        <w:jc w:val="both"/>
        <w:rPr>
          <w:rFonts w:ascii="Times New Roman" w:hAnsi="Times New Roman" w:cs="Times New Roman"/>
          <w:rPrChange w:id="4292" w:author="user" w:date="2020-06-29T14:21:00Z">
            <w:rPr/>
          </w:rPrChange>
        </w:rPr>
        <w:pPrChange w:id="4293" w:author="user" w:date="2020-06-29T14:21:00Z">
          <w:pPr>
            <w:pStyle w:val="Heading1"/>
          </w:pPr>
        </w:pPrChange>
      </w:pPr>
      <w:bookmarkStart w:id="4294" w:name="_Toc44335642"/>
      <w:r w:rsidRPr="004F1E35">
        <w:rPr>
          <w:rFonts w:ascii="Times New Roman" w:hAnsi="Times New Roman" w:cs="Times New Roman"/>
          <w:rPrChange w:id="4295" w:author="user" w:date="2020-06-29T14:21:00Z">
            <w:rPr/>
          </w:rPrChange>
        </w:rPr>
        <w:t>2</w:t>
      </w:r>
      <w:r w:rsidR="00815877" w:rsidRPr="004F1E35">
        <w:rPr>
          <w:rFonts w:ascii="Times New Roman" w:hAnsi="Times New Roman" w:cs="Times New Roman"/>
          <w:rPrChange w:id="4296" w:author="user" w:date="2020-06-29T14:21:00Z">
            <w:rPr/>
          </w:rPrChange>
        </w:rPr>
        <w:t>. Organization</w:t>
      </w:r>
      <w:bookmarkEnd w:id="4294"/>
    </w:p>
    <w:p w14:paraId="00FD716B" w14:textId="77777777" w:rsidR="00815877" w:rsidRPr="004F1E35" w:rsidRDefault="00815877">
      <w:pPr>
        <w:pStyle w:val="Heading2"/>
        <w:spacing w:line="240" w:lineRule="auto"/>
        <w:jc w:val="both"/>
        <w:rPr>
          <w:rFonts w:ascii="Times New Roman" w:hAnsi="Times New Roman" w:cs="Times New Roman"/>
          <w:rPrChange w:id="4297" w:author="user" w:date="2020-06-29T14:21:00Z">
            <w:rPr/>
          </w:rPrChange>
        </w:rPr>
        <w:pPrChange w:id="4298" w:author="user" w:date="2020-06-29T14:21:00Z">
          <w:pPr>
            <w:pStyle w:val="Heading2"/>
          </w:pPr>
        </w:pPrChange>
      </w:pPr>
      <w:bookmarkStart w:id="4299" w:name="_Toc44335643"/>
      <w:r w:rsidRPr="004F1E35">
        <w:rPr>
          <w:rFonts w:ascii="Times New Roman" w:hAnsi="Times New Roman" w:cs="Times New Roman"/>
          <w:rPrChange w:id="4300" w:author="user" w:date="2020-06-29T14:21:00Z">
            <w:rPr/>
          </w:rPrChange>
        </w:rPr>
        <w:t>Logging in:</w:t>
      </w:r>
      <w:bookmarkEnd w:id="4299"/>
    </w:p>
    <w:p w14:paraId="15F4B57E" w14:textId="77777777" w:rsidR="00815877" w:rsidRPr="004F1E35" w:rsidRDefault="00815877">
      <w:pPr>
        <w:spacing w:line="240" w:lineRule="auto"/>
        <w:jc w:val="both"/>
        <w:rPr>
          <w:rFonts w:ascii="Times New Roman" w:hAnsi="Times New Roman" w:cs="Times New Roman"/>
          <w:rPrChange w:id="4301" w:author="user" w:date="2020-06-29T14:21:00Z">
            <w:rPr/>
          </w:rPrChange>
        </w:rPr>
        <w:pPrChange w:id="4302" w:author="user" w:date="2020-06-29T14:21:00Z">
          <w:pPr/>
        </w:pPrChange>
      </w:pPr>
      <w:r w:rsidRPr="004F1E35">
        <w:rPr>
          <w:rFonts w:ascii="Times New Roman" w:hAnsi="Times New Roman" w:cs="Times New Roman"/>
          <w:rPrChange w:id="4303" w:author="user" w:date="2020-06-29T14:21:00Z">
            <w:rPr/>
          </w:rPrChange>
        </w:rPr>
        <w:t xml:space="preserve">To log in to the Cincinnati Public Schools website as an </w:t>
      </w:r>
      <w:ins w:id="4304" w:author="user" w:date="2020-02-27T06:46:00Z">
        <w:r w:rsidR="002667BE" w:rsidRPr="004F1E35">
          <w:rPr>
            <w:rFonts w:ascii="Times New Roman" w:hAnsi="Times New Roman" w:cs="Times New Roman"/>
            <w:rPrChange w:id="4305" w:author="user" w:date="2020-06-29T14:21:00Z">
              <w:rPr/>
            </w:rPrChange>
          </w:rPr>
          <w:t>o</w:t>
        </w:r>
      </w:ins>
      <w:del w:id="4306" w:author="user" w:date="2020-02-27T06:46:00Z">
        <w:r w:rsidR="000678B9" w:rsidRPr="004F1E35" w:rsidDel="002667BE">
          <w:rPr>
            <w:rFonts w:ascii="Times New Roman" w:hAnsi="Times New Roman" w:cs="Times New Roman"/>
            <w:rPrChange w:id="4307" w:author="user" w:date="2020-06-29T14:21:00Z">
              <w:rPr/>
            </w:rPrChange>
          </w:rPr>
          <w:delText>O</w:delText>
        </w:r>
      </w:del>
      <w:r w:rsidR="000678B9" w:rsidRPr="004F1E35">
        <w:rPr>
          <w:rFonts w:ascii="Times New Roman" w:hAnsi="Times New Roman" w:cs="Times New Roman"/>
          <w:rPrChange w:id="4308" w:author="user" w:date="2020-06-29T14:21:00Z">
            <w:rPr/>
          </w:rPrChange>
        </w:rPr>
        <w:t>rganizer</w:t>
      </w:r>
      <w:r w:rsidRPr="004F1E35">
        <w:rPr>
          <w:rFonts w:ascii="Times New Roman" w:hAnsi="Times New Roman" w:cs="Times New Roman"/>
          <w:rPrChange w:id="4309" w:author="user" w:date="2020-06-29T14:21:00Z">
            <w:rPr/>
          </w:rPrChange>
        </w:rPr>
        <w:t>, perform the following steps:</w:t>
      </w:r>
    </w:p>
    <w:p w14:paraId="67E36F46" w14:textId="77777777" w:rsidR="00815877" w:rsidRPr="004F1E35" w:rsidRDefault="00815877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rFonts w:ascii="Times New Roman" w:hAnsi="Times New Roman" w:cs="Times New Roman"/>
          <w:rPrChange w:id="4310" w:author="user" w:date="2020-06-29T14:21:00Z">
            <w:rPr/>
          </w:rPrChange>
        </w:rPr>
        <w:pPrChange w:id="4311" w:author="user" w:date="2020-06-29T14:21:00Z">
          <w:pPr>
            <w:pStyle w:val="ListParagraph"/>
            <w:numPr>
              <w:numId w:val="1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312" w:author="user" w:date="2020-06-29T14:21:00Z">
            <w:rPr/>
          </w:rPrChange>
        </w:rPr>
        <w:t xml:space="preserve">Enter valid username and password in the respective text boxes and click the </w:t>
      </w:r>
      <w:r w:rsidRPr="004F1E35">
        <w:rPr>
          <w:rFonts w:ascii="Times New Roman" w:hAnsi="Times New Roman" w:cs="Times New Roman"/>
          <w:b/>
          <w:bCs/>
          <w:rPrChange w:id="4313" w:author="user" w:date="2020-06-29T14:21:00Z">
            <w:rPr>
              <w:b/>
              <w:bCs/>
            </w:rPr>
          </w:rPrChange>
        </w:rPr>
        <w:t>Login</w:t>
      </w:r>
      <w:r w:rsidRPr="004F1E35">
        <w:rPr>
          <w:rFonts w:ascii="Times New Roman" w:hAnsi="Times New Roman" w:cs="Times New Roman"/>
          <w:rPrChange w:id="4314" w:author="user" w:date="2020-06-29T14:21:00Z">
            <w:rPr/>
          </w:rPrChange>
        </w:rPr>
        <w:t xml:space="preserve"> button.</w:t>
      </w:r>
    </w:p>
    <w:p w14:paraId="1B30C73B" w14:textId="77777777" w:rsidR="00815877" w:rsidRPr="004F1E35" w:rsidRDefault="00815877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rFonts w:ascii="Times New Roman" w:hAnsi="Times New Roman" w:cs="Times New Roman"/>
          <w:rPrChange w:id="4315" w:author="user" w:date="2020-06-29T14:21:00Z">
            <w:rPr/>
          </w:rPrChange>
        </w:rPr>
        <w:pPrChange w:id="4316" w:author="user" w:date="2020-06-29T14:21:00Z">
          <w:pPr>
            <w:pStyle w:val="ListParagraph"/>
            <w:numPr>
              <w:numId w:val="1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317" w:author="user" w:date="2020-06-29T14:21:00Z">
            <w:rPr/>
          </w:rPrChange>
        </w:rPr>
        <w:t xml:space="preserve">You will be redirected to the </w:t>
      </w:r>
      <w:ins w:id="4318" w:author="user" w:date="2020-02-27T06:46:00Z">
        <w:r w:rsidR="002667BE" w:rsidRPr="004F1E35">
          <w:rPr>
            <w:rFonts w:ascii="Times New Roman" w:hAnsi="Times New Roman" w:cs="Times New Roman"/>
            <w:rPrChange w:id="4319" w:author="user" w:date="2020-06-29T14:21:00Z">
              <w:rPr/>
            </w:rPrChange>
          </w:rPr>
          <w:t>a</w:t>
        </w:r>
      </w:ins>
      <w:del w:id="4320" w:author="user" w:date="2020-02-27T06:46:00Z">
        <w:r w:rsidRPr="004F1E35" w:rsidDel="002667BE">
          <w:rPr>
            <w:rFonts w:ascii="Times New Roman" w:hAnsi="Times New Roman" w:cs="Times New Roman"/>
            <w:rPrChange w:id="4321" w:author="user" w:date="2020-06-29T14:21:00Z">
              <w:rPr/>
            </w:rPrChange>
          </w:rPr>
          <w:delText>A</w:delText>
        </w:r>
      </w:del>
      <w:r w:rsidRPr="004F1E35">
        <w:rPr>
          <w:rFonts w:ascii="Times New Roman" w:hAnsi="Times New Roman" w:cs="Times New Roman"/>
          <w:rPrChange w:id="4322" w:author="user" w:date="2020-06-29T14:21:00Z">
            <w:rPr/>
          </w:rPrChange>
        </w:rPr>
        <w:t>dmin Dashboard screen.</w:t>
      </w:r>
    </w:p>
    <w:p w14:paraId="3957E8B8" w14:textId="49CA194B" w:rsidR="00815877" w:rsidRPr="004F1E35" w:rsidRDefault="00815877">
      <w:pPr>
        <w:spacing w:line="240" w:lineRule="auto"/>
        <w:jc w:val="both"/>
        <w:rPr>
          <w:rFonts w:ascii="Times New Roman" w:hAnsi="Times New Roman" w:cs="Times New Roman"/>
          <w:noProof/>
          <w:rPrChange w:id="4323" w:author="user" w:date="2020-06-29T14:21:00Z">
            <w:rPr>
              <w:noProof/>
            </w:rPr>
          </w:rPrChange>
        </w:rPr>
        <w:pPrChange w:id="4324" w:author="user" w:date="2020-06-29T14:21:00Z">
          <w:pPr/>
        </w:pPrChange>
      </w:pPr>
      <w:del w:id="4325" w:author="sumathi r" w:date="2020-06-27T17:15:00Z">
        <w:r w:rsidRPr="004F1E35" w:rsidDel="00AF331A">
          <w:rPr>
            <w:rFonts w:ascii="Times New Roman" w:hAnsi="Times New Roman" w:cs="Times New Roman"/>
            <w:noProof/>
            <w:rPrChange w:id="4326" w:author="user" w:date="2020-06-29T14:21:00Z">
              <w:rPr>
                <w:noProof/>
              </w:rPr>
            </w:rPrChange>
          </w:rPr>
          <w:drawing>
            <wp:inline distT="0" distB="0" distL="0" distR="0" wp14:anchorId="306821B0" wp14:editId="639E4501">
              <wp:extent cx="5943600" cy="2952115"/>
              <wp:effectExtent l="19050" t="19050" r="0" b="635"/>
              <wp:docPr id="132" name="Picture 49" descr="A picture containing person, swimming, in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login.PNG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2115"/>
                      </a:xfrm>
                      <a:prstGeom prst="rect">
                        <a:avLst/>
                      </a:prstGeom>
                      <a:ln w="15875"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4327" w:author="sumathi r" w:date="2020-06-27T17:15:00Z">
        <w:r w:rsidR="00AF331A" w:rsidRPr="004F1E35">
          <w:rPr>
            <w:rFonts w:ascii="Times New Roman" w:hAnsi="Times New Roman" w:cs="Times New Roman"/>
            <w:noProof/>
            <w:rPrChange w:id="4328" w:author="user" w:date="2020-06-29T14:21:00Z">
              <w:rPr>
                <w:noProof/>
              </w:rPr>
            </w:rPrChange>
          </w:rPr>
          <w:drawing>
            <wp:inline distT="0" distB="0" distL="0" distR="0" wp14:anchorId="69393B98" wp14:editId="028C4C0C">
              <wp:extent cx="5943600" cy="2889885"/>
              <wp:effectExtent l="0" t="0" r="0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9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879CDA" w14:textId="77777777" w:rsidR="00815877" w:rsidRPr="004F1E35" w:rsidRDefault="00223453">
      <w:pPr>
        <w:pStyle w:val="Heading2"/>
        <w:spacing w:line="240" w:lineRule="auto"/>
        <w:jc w:val="both"/>
        <w:rPr>
          <w:rFonts w:ascii="Times New Roman" w:hAnsi="Times New Roman" w:cs="Times New Roman"/>
          <w:rPrChange w:id="4329" w:author="user" w:date="2020-06-29T14:21:00Z">
            <w:rPr/>
          </w:rPrChange>
        </w:rPr>
        <w:pPrChange w:id="4330" w:author="user" w:date="2020-06-29T14:21:00Z">
          <w:pPr>
            <w:pStyle w:val="Heading2"/>
          </w:pPr>
        </w:pPrChange>
      </w:pPr>
      <w:bookmarkStart w:id="4331" w:name="_Toc44335644"/>
      <w:r w:rsidRPr="004F1E35">
        <w:rPr>
          <w:rFonts w:ascii="Times New Roman" w:hAnsi="Times New Roman" w:cs="Times New Roman"/>
          <w:rPrChange w:id="4332" w:author="user" w:date="2020-06-29T14:21:00Z">
            <w:rPr/>
          </w:rPrChange>
        </w:rPr>
        <w:lastRenderedPageBreak/>
        <w:t>Organizer</w:t>
      </w:r>
      <w:r w:rsidR="00815877" w:rsidRPr="004F1E35">
        <w:rPr>
          <w:rFonts w:ascii="Times New Roman" w:hAnsi="Times New Roman" w:cs="Times New Roman"/>
          <w:rPrChange w:id="4333" w:author="user" w:date="2020-06-29T14:21:00Z">
            <w:rPr/>
          </w:rPrChange>
        </w:rPr>
        <w:t xml:space="preserve"> Dashboard:</w:t>
      </w:r>
      <w:bookmarkEnd w:id="4331"/>
    </w:p>
    <w:p w14:paraId="7999585E" w14:textId="77777777" w:rsidR="00815877" w:rsidRPr="004F1E35" w:rsidRDefault="00815877">
      <w:pPr>
        <w:spacing w:line="240" w:lineRule="auto"/>
        <w:jc w:val="both"/>
        <w:rPr>
          <w:rFonts w:ascii="Times New Roman" w:hAnsi="Times New Roman" w:cs="Times New Roman"/>
          <w:rPrChange w:id="4334" w:author="user" w:date="2020-06-29T14:21:00Z">
            <w:rPr/>
          </w:rPrChange>
        </w:rPr>
        <w:pPrChange w:id="4335" w:author="user" w:date="2020-06-29T14:21:00Z">
          <w:pPr>
            <w:jc w:val="both"/>
          </w:pPr>
        </w:pPrChange>
      </w:pPr>
      <w:r w:rsidRPr="004F1E35">
        <w:rPr>
          <w:rFonts w:ascii="Times New Roman" w:hAnsi="Times New Roman" w:cs="Times New Roman"/>
          <w:rPrChange w:id="4336" w:author="user" w:date="2020-06-29T14:21:00Z">
            <w:rPr/>
          </w:rPrChange>
        </w:rPr>
        <w:t xml:space="preserve">When you log in as an </w:t>
      </w:r>
      <w:ins w:id="4337" w:author="user" w:date="2020-02-27T06:46:00Z">
        <w:r w:rsidR="002667BE" w:rsidRPr="004F1E35">
          <w:rPr>
            <w:rFonts w:ascii="Times New Roman" w:hAnsi="Times New Roman" w:cs="Times New Roman"/>
            <w:rPrChange w:id="4338" w:author="user" w:date="2020-06-29T14:21:00Z">
              <w:rPr/>
            </w:rPrChange>
          </w:rPr>
          <w:t>o</w:t>
        </w:r>
      </w:ins>
      <w:del w:id="4339" w:author="user" w:date="2020-02-27T06:46:00Z">
        <w:r w:rsidR="00223453" w:rsidRPr="004F1E35" w:rsidDel="002667BE">
          <w:rPr>
            <w:rFonts w:ascii="Times New Roman" w:hAnsi="Times New Roman" w:cs="Times New Roman"/>
            <w:rPrChange w:id="4340" w:author="user" w:date="2020-06-29T14:21:00Z">
              <w:rPr/>
            </w:rPrChange>
          </w:rPr>
          <w:delText>O</w:delText>
        </w:r>
      </w:del>
      <w:r w:rsidR="00223453" w:rsidRPr="004F1E35">
        <w:rPr>
          <w:rFonts w:ascii="Times New Roman" w:hAnsi="Times New Roman" w:cs="Times New Roman"/>
          <w:rPrChange w:id="4341" w:author="user" w:date="2020-06-29T14:21:00Z">
            <w:rPr/>
          </w:rPrChange>
        </w:rPr>
        <w:t>rganizer</w:t>
      </w:r>
      <w:r w:rsidRPr="004F1E35">
        <w:rPr>
          <w:rFonts w:ascii="Times New Roman" w:hAnsi="Times New Roman" w:cs="Times New Roman"/>
          <w:rPrChange w:id="4342" w:author="user" w:date="2020-06-29T14:21:00Z">
            <w:rPr/>
          </w:rPrChange>
        </w:rPr>
        <w:t xml:space="preserve">, you can view the </w:t>
      </w:r>
      <w:r w:rsidR="001B4E57" w:rsidRPr="004F1E35">
        <w:rPr>
          <w:rFonts w:ascii="Times New Roman" w:hAnsi="Times New Roman" w:cs="Times New Roman"/>
          <w:rPrChange w:id="4343" w:author="user" w:date="2020-06-29T14:21:00Z">
            <w:rPr/>
          </w:rPrChange>
        </w:rPr>
        <w:t xml:space="preserve">organization details in </w:t>
      </w:r>
      <w:ins w:id="4344" w:author="user" w:date="2020-02-27T06:49:00Z">
        <w:r w:rsidR="002667BE" w:rsidRPr="004F1E35">
          <w:rPr>
            <w:rFonts w:ascii="Times New Roman" w:hAnsi="Times New Roman" w:cs="Times New Roman"/>
            <w:rPrChange w:id="4345" w:author="user" w:date="2020-06-29T14:21:00Z">
              <w:rPr/>
            </w:rPrChange>
          </w:rPr>
          <w:t xml:space="preserve">the </w:t>
        </w:r>
      </w:ins>
      <w:r w:rsidR="001B4E57" w:rsidRPr="004F1E35">
        <w:rPr>
          <w:rFonts w:ascii="Times New Roman" w:hAnsi="Times New Roman" w:cs="Times New Roman"/>
          <w:rPrChange w:id="4346" w:author="user" w:date="2020-06-29T14:21:00Z">
            <w:rPr/>
          </w:rPrChange>
        </w:rPr>
        <w:t>respective textboxes</w:t>
      </w:r>
      <w:r w:rsidRPr="004F1E35">
        <w:rPr>
          <w:rFonts w:ascii="Times New Roman" w:hAnsi="Times New Roman" w:cs="Times New Roman"/>
          <w:rPrChange w:id="4347" w:author="user" w:date="2020-06-29T14:21:00Z">
            <w:rPr/>
          </w:rPrChange>
        </w:rPr>
        <w:t xml:space="preserve"> on your Dashboard screen. </w:t>
      </w:r>
    </w:p>
    <w:p w14:paraId="0AE0140D" w14:textId="77777777" w:rsidR="00E63AA0" w:rsidRPr="004F1E35" w:rsidRDefault="00E63AA0">
      <w:pPr>
        <w:spacing w:line="240" w:lineRule="auto"/>
        <w:jc w:val="both"/>
        <w:rPr>
          <w:rFonts w:ascii="Times New Roman" w:hAnsi="Times New Roman" w:cs="Times New Roman"/>
          <w:rPrChange w:id="4348" w:author="user" w:date="2020-06-29T14:21:00Z">
            <w:rPr/>
          </w:rPrChange>
        </w:rPr>
        <w:pPrChange w:id="4349" w:author="user" w:date="2020-06-29T14:21:00Z">
          <w:pPr>
            <w:jc w:val="both"/>
          </w:pPr>
        </w:pPrChange>
      </w:pPr>
      <w:r w:rsidRPr="004F1E35">
        <w:rPr>
          <w:rFonts w:ascii="Times New Roman" w:hAnsi="Times New Roman" w:cs="Times New Roman"/>
          <w:noProof/>
          <w:rPrChange w:id="4350" w:author="user" w:date="2020-06-29T14:21:00Z">
            <w:rPr>
              <w:noProof/>
            </w:rPr>
          </w:rPrChange>
        </w:rPr>
        <w:drawing>
          <wp:inline distT="0" distB="0" distL="0" distR="0" wp14:anchorId="49925DE6" wp14:editId="1CCF9260">
            <wp:extent cx="5943600" cy="4645473"/>
            <wp:effectExtent l="19050" t="19050" r="0" b="317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47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DDA9D" w14:textId="77777777" w:rsidR="00E63AA0" w:rsidRPr="004F1E35" w:rsidRDefault="00E63AA0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4351" w:author="user" w:date="2020-06-29T14:21:00Z">
            <w:rPr>
              <w:i/>
              <w:sz w:val="24"/>
              <w:szCs w:val="24"/>
            </w:rPr>
          </w:rPrChange>
        </w:rPr>
        <w:pPrChange w:id="4352" w:author="user" w:date="2020-06-29T14:21:00Z">
          <w:pPr>
            <w:pStyle w:val="Heading2"/>
          </w:pPr>
        </w:pPrChange>
      </w:pPr>
      <w:bookmarkStart w:id="4353" w:name="_Toc44335645"/>
      <w:r w:rsidRPr="004F1E35">
        <w:rPr>
          <w:rFonts w:ascii="Times New Roman" w:hAnsi="Times New Roman" w:cs="Times New Roman"/>
          <w:i/>
          <w:sz w:val="24"/>
          <w:szCs w:val="24"/>
          <w:rPrChange w:id="4354" w:author="user" w:date="2020-06-29T14:21:00Z">
            <w:rPr>
              <w:i/>
              <w:sz w:val="24"/>
              <w:szCs w:val="24"/>
            </w:rPr>
          </w:rPrChange>
        </w:rPr>
        <w:t>To edit organization:</w:t>
      </w:r>
      <w:bookmarkEnd w:id="4353"/>
    </w:p>
    <w:p w14:paraId="7E689318" w14:textId="77777777" w:rsidR="00C36449" w:rsidRPr="004F1E35" w:rsidRDefault="00C36449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rFonts w:ascii="Times New Roman" w:hAnsi="Times New Roman" w:cs="Times New Roman"/>
          <w:rPrChange w:id="4355" w:author="user" w:date="2020-06-29T14:21:00Z">
            <w:rPr/>
          </w:rPrChange>
        </w:rPr>
        <w:pPrChange w:id="4356" w:author="user" w:date="2020-06-29T14:21:00Z">
          <w:pPr>
            <w:pStyle w:val="ListParagraph"/>
            <w:numPr>
              <w:numId w:val="2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357" w:author="user" w:date="2020-06-29T14:21:00Z">
            <w:rPr/>
          </w:rPrChange>
        </w:rPr>
        <w:t>In this window, you can edit the Organization’s information.</w:t>
      </w:r>
    </w:p>
    <w:p w14:paraId="0CE00CAA" w14:textId="77777777" w:rsidR="00C36449" w:rsidRPr="004F1E35" w:rsidRDefault="00C36449">
      <w:pPr>
        <w:pStyle w:val="ListParagraph"/>
        <w:numPr>
          <w:ilvl w:val="0"/>
          <w:numId w:val="25"/>
        </w:numPr>
        <w:spacing w:after="160" w:line="240" w:lineRule="auto"/>
        <w:jc w:val="both"/>
        <w:rPr>
          <w:rFonts w:ascii="Times New Roman" w:hAnsi="Times New Roman" w:cs="Times New Roman"/>
          <w:rPrChange w:id="4358" w:author="user" w:date="2020-06-29T14:21:00Z">
            <w:rPr/>
          </w:rPrChange>
        </w:rPr>
        <w:pPrChange w:id="4359" w:author="user" w:date="2020-06-29T14:21:00Z">
          <w:pPr>
            <w:pStyle w:val="ListParagraph"/>
            <w:numPr>
              <w:numId w:val="25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360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361" w:author="user" w:date="2020-06-29T14:21:00Z">
            <w:rPr>
              <w:b/>
              <w:bCs/>
            </w:rPr>
          </w:rPrChange>
        </w:rPr>
        <w:t>Submit</w:t>
      </w:r>
      <w:r w:rsidRPr="004F1E35">
        <w:rPr>
          <w:rFonts w:ascii="Times New Roman" w:hAnsi="Times New Roman" w:cs="Times New Roman"/>
          <w:rPrChange w:id="4362" w:author="user" w:date="2020-06-29T14:21:00Z">
            <w:rPr/>
          </w:rPrChange>
        </w:rPr>
        <w:t xml:space="preserve"> button to save your changes.</w:t>
      </w:r>
    </w:p>
    <w:p w14:paraId="0A527C80" w14:textId="6C2AE8CF" w:rsidR="00C36449" w:rsidRPr="004F1E35" w:rsidRDefault="00C36449">
      <w:pPr>
        <w:spacing w:line="240" w:lineRule="auto"/>
        <w:jc w:val="both"/>
        <w:rPr>
          <w:rFonts w:ascii="Times New Roman" w:hAnsi="Times New Roman" w:cs="Times New Roman"/>
          <w:rPrChange w:id="4363" w:author="user" w:date="2020-06-29T14:21:00Z">
            <w:rPr/>
          </w:rPrChange>
        </w:rPr>
        <w:pPrChange w:id="4364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365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4366" w:author="user" w:date="2020-06-29T14:21:00Z">
            <w:rPr/>
          </w:rPrChange>
        </w:rPr>
        <w:t xml:space="preserve"> The admin will receive a notification from the </w:t>
      </w:r>
      <w:r w:rsidR="00247299" w:rsidRPr="004F1E35">
        <w:rPr>
          <w:rFonts w:ascii="Times New Roman" w:hAnsi="Times New Roman" w:cs="Times New Roman"/>
          <w:rPrChange w:id="4367" w:author="user" w:date="2020-06-29T14:21:00Z">
            <w:rPr/>
          </w:rPrChange>
        </w:rPr>
        <w:t>organization</w:t>
      </w:r>
      <w:r w:rsidRPr="004F1E35">
        <w:rPr>
          <w:rFonts w:ascii="Times New Roman" w:hAnsi="Times New Roman" w:cs="Times New Roman"/>
          <w:rPrChange w:id="4368" w:author="user" w:date="2020-06-29T14:21:00Z">
            <w:rPr/>
          </w:rPrChange>
        </w:rPr>
        <w:t xml:space="preserve"> informing them of the edit</w:t>
      </w:r>
      <w:ins w:id="4369" w:author="user" w:date="2020-06-29T15:01:00Z">
        <w:r w:rsidR="00687969">
          <w:rPr>
            <w:rFonts w:ascii="Times New Roman" w:hAnsi="Times New Roman" w:cs="Times New Roman"/>
          </w:rPr>
          <w:t xml:space="preserve"> in the information</w:t>
        </w:r>
      </w:ins>
      <w:r w:rsidRPr="004F1E35">
        <w:rPr>
          <w:rFonts w:ascii="Times New Roman" w:hAnsi="Times New Roman" w:cs="Times New Roman"/>
          <w:rPrChange w:id="4370" w:author="user" w:date="2020-06-29T14:21:00Z">
            <w:rPr/>
          </w:rPrChange>
        </w:rPr>
        <w:t xml:space="preserve"> of the organization. </w:t>
      </w:r>
    </w:p>
    <w:p w14:paraId="197EEA75" w14:textId="77777777" w:rsidR="007644EF" w:rsidRPr="004F1E35" w:rsidRDefault="007644EF">
      <w:pPr>
        <w:pStyle w:val="Heading3"/>
        <w:spacing w:line="240" w:lineRule="auto"/>
        <w:jc w:val="both"/>
        <w:rPr>
          <w:rFonts w:ascii="Times New Roman" w:hAnsi="Times New Roman" w:cs="Times New Roman"/>
          <w:rPrChange w:id="4371" w:author="user" w:date="2020-06-29T14:21:00Z">
            <w:rPr/>
          </w:rPrChange>
        </w:rPr>
        <w:pPrChange w:id="4372" w:author="user" w:date="2020-06-29T14:21:00Z">
          <w:pPr>
            <w:pStyle w:val="Heading3"/>
          </w:pPr>
        </w:pPrChange>
      </w:pPr>
      <w:bookmarkStart w:id="4373" w:name="_Toc44335646"/>
      <w:r w:rsidRPr="004F1E35">
        <w:rPr>
          <w:rFonts w:ascii="Times New Roman" w:hAnsi="Times New Roman" w:cs="Times New Roman"/>
          <w:rPrChange w:id="4374" w:author="user" w:date="2020-06-29T14:21:00Z">
            <w:rPr/>
          </w:rPrChange>
        </w:rPr>
        <w:t>Opportunities:</w:t>
      </w:r>
      <w:bookmarkEnd w:id="4373"/>
    </w:p>
    <w:p w14:paraId="34F54792" w14:textId="77777777" w:rsidR="007644EF" w:rsidRPr="004F1E35" w:rsidRDefault="00177D07">
      <w:pPr>
        <w:spacing w:line="240" w:lineRule="auto"/>
        <w:jc w:val="both"/>
        <w:rPr>
          <w:rFonts w:ascii="Times New Roman" w:hAnsi="Times New Roman" w:cs="Times New Roman"/>
          <w:rPrChange w:id="4375" w:author="user" w:date="2020-06-29T14:21:00Z">
            <w:rPr/>
          </w:rPrChange>
        </w:rPr>
        <w:pPrChange w:id="4376" w:author="user" w:date="2020-06-29T14:21:00Z">
          <w:pPr/>
        </w:pPrChange>
      </w:pPr>
      <w:del w:id="4377" w:author="user" w:date="2020-06-29T15:01:00Z">
        <w:r w:rsidRPr="004F1E35" w:rsidDel="00687969">
          <w:rPr>
            <w:rFonts w:ascii="Times New Roman" w:hAnsi="Times New Roman" w:cs="Times New Roman"/>
            <w:rPrChange w:id="4378" w:author="user" w:date="2020-06-29T14:21:00Z">
              <w:rPr/>
            </w:rPrChange>
          </w:rPr>
          <w:tab/>
        </w:r>
      </w:del>
      <w:ins w:id="4379" w:author="user" w:date="2020-02-27T07:00:00Z">
        <w:r w:rsidR="00DC673F" w:rsidRPr="004F1E35">
          <w:rPr>
            <w:rFonts w:ascii="Times New Roman" w:hAnsi="Times New Roman" w:cs="Times New Roman"/>
            <w:rPrChange w:id="4380" w:author="user" w:date="2020-06-29T14:21:00Z">
              <w:rPr/>
            </w:rPrChange>
          </w:rPr>
          <w:t>The o</w:t>
        </w:r>
      </w:ins>
      <w:del w:id="4381" w:author="user" w:date="2020-02-27T07:00:00Z">
        <w:r w:rsidRPr="004F1E35" w:rsidDel="00DC673F">
          <w:rPr>
            <w:rFonts w:ascii="Times New Roman" w:hAnsi="Times New Roman" w:cs="Times New Roman"/>
            <w:rPrChange w:id="4382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383" w:author="user" w:date="2020-06-29T14:21:00Z">
            <w:rPr/>
          </w:rPrChange>
        </w:rPr>
        <w:t xml:space="preserve">rganizer can view the </w:t>
      </w:r>
      <w:proofErr w:type="gramStart"/>
      <w:r w:rsidRPr="004F1E35">
        <w:rPr>
          <w:rFonts w:ascii="Times New Roman" w:hAnsi="Times New Roman" w:cs="Times New Roman"/>
          <w:rPrChange w:id="4384" w:author="user" w:date="2020-06-29T14:21:00Z">
            <w:rPr/>
          </w:rPrChange>
        </w:rPr>
        <w:t>Opportunities</w:t>
      </w:r>
      <w:r w:rsidR="00BD5B2B" w:rsidRPr="004F1E35">
        <w:rPr>
          <w:rFonts w:ascii="Times New Roman" w:hAnsi="Times New Roman" w:cs="Times New Roman"/>
          <w:rPrChange w:id="4385" w:author="user" w:date="2020-06-29T14:21:00Z">
            <w:rPr/>
          </w:rPrChange>
        </w:rPr>
        <w:t>, if</w:t>
      </w:r>
      <w:proofErr w:type="gramEnd"/>
      <w:r w:rsidR="00BD5B2B" w:rsidRPr="004F1E35">
        <w:rPr>
          <w:rFonts w:ascii="Times New Roman" w:hAnsi="Times New Roman" w:cs="Times New Roman"/>
          <w:rPrChange w:id="4386" w:author="user" w:date="2020-06-29T14:21:00Z">
            <w:rPr/>
          </w:rPrChange>
        </w:rPr>
        <w:t xml:space="preserve"> organization is in approved state. There are three tabs in this screen; Opportunities Approvals, Approved Opportunities, Rejected Opportunities</w:t>
      </w:r>
    </w:p>
    <w:p w14:paraId="40C7874D" w14:textId="77777777" w:rsidR="007644EF" w:rsidRPr="004F1E35" w:rsidRDefault="007644EF">
      <w:pPr>
        <w:pStyle w:val="Heading3"/>
        <w:spacing w:line="240" w:lineRule="auto"/>
        <w:jc w:val="both"/>
        <w:rPr>
          <w:rFonts w:ascii="Times New Roman" w:hAnsi="Times New Roman" w:cs="Times New Roman"/>
          <w:rPrChange w:id="4387" w:author="user" w:date="2020-06-29T14:21:00Z">
            <w:rPr/>
          </w:rPrChange>
        </w:rPr>
        <w:pPrChange w:id="4388" w:author="user" w:date="2020-06-29T14:21:00Z">
          <w:pPr>
            <w:pStyle w:val="Heading3"/>
          </w:pPr>
        </w:pPrChange>
      </w:pPr>
      <w:bookmarkStart w:id="4389" w:name="_Toc44335647"/>
      <w:r w:rsidRPr="004F1E35">
        <w:rPr>
          <w:rFonts w:ascii="Times New Roman" w:hAnsi="Times New Roman" w:cs="Times New Roman"/>
          <w:rPrChange w:id="4390" w:author="user" w:date="2020-06-29T14:21:00Z">
            <w:rPr/>
          </w:rPrChange>
        </w:rPr>
        <w:t>Opportunities Approvals tab:</w:t>
      </w:r>
      <w:bookmarkEnd w:id="4389"/>
    </w:p>
    <w:p w14:paraId="419E77F4" w14:textId="35B37B75" w:rsidR="007644EF" w:rsidRPr="004F1E35" w:rsidDel="00687969" w:rsidRDefault="007644EF">
      <w:pPr>
        <w:spacing w:line="240" w:lineRule="auto"/>
        <w:jc w:val="both"/>
        <w:rPr>
          <w:del w:id="4391" w:author="user" w:date="2020-06-29T15:02:00Z"/>
          <w:rFonts w:ascii="Times New Roman" w:hAnsi="Times New Roman" w:cs="Times New Roman"/>
          <w:rPrChange w:id="4392" w:author="user" w:date="2020-06-29T14:21:00Z">
            <w:rPr>
              <w:del w:id="4393" w:author="user" w:date="2020-06-29T15:02:00Z"/>
            </w:rPr>
          </w:rPrChange>
        </w:rPr>
        <w:pPrChange w:id="4394" w:author="user" w:date="2020-06-29T15:01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395" w:author="user" w:date="2020-06-29T14:21:00Z">
            <w:rPr/>
          </w:rPrChange>
        </w:rPr>
        <w:t>In the Opportunities Approvals tab</w:t>
      </w:r>
      <w:ins w:id="4396" w:author="user" w:date="2020-02-27T07:01:00Z">
        <w:r w:rsidR="00DC673F" w:rsidRPr="004F1E35">
          <w:rPr>
            <w:rFonts w:ascii="Times New Roman" w:hAnsi="Times New Roman" w:cs="Times New Roman"/>
            <w:rPrChange w:id="4397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398" w:author="user" w:date="2020-06-29T14:21:00Z">
            <w:rPr/>
          </w:rPrChange>
        </w:rPr>
        <w:t xml:space="preserve"> </w:t>
      </w:r>
      <w:r w:rsidR="00BD5B2B" w:rsidRPr="004F1E35">
        <w:rPr>
          <w:rFonts w:ascii="Times New Roman" w:hAnsi="Times New Roman" w:cs="Times New Roman"/>
          <w:rPrChange w:id="4399" w:author="user" w:date="2020-06-29T14:21:00Z">
            <w:rPr/>
          </w:rPrChange>
        </w:rPr>
        <w:t>organizer</w:t>
      </w:r>
      <w:r w:rsidRPr="004F1E35">
        <w:rPr>
          <w:rFonts w:ascii="Times New Roman" w:hAnsi="Times New Roman" w:cs="Times New Roman"/>
          <w:rPrChange w:id="4400" w:author="user" w:date="2020-06-29T14:21:00Z">
            <w:rPr/>
          </w:rPrChange>
        </w:rPr>
        <w:t xml:space="preserve"> can view </w:t>
      </w:r>
      <w:ins w:id="4401" w:author="user" w:date="2020-02-27T07:02:00Z">
        <w:r w:rsidR="00DC673F" w:rsidRPr="004F1E35">
          <w:rPr>
            <w:rFonts w:ascii="Times New Roman" w:hAnsi="Times New Roman" w:cs="Times New Roman"/>
            <w:rPrChange w:id="4402" w:author="user" w:date="2020-06-29T14:21:00Z">
              <w:rPr/>
            </w:rPrChange>
          </w:rPr>
          <w:t xml:space="preserve">their </w:t>
        </w:r>
      </w:ins>
      <w:r w:rsidR="00BD5B2B" w:rsidRPr="004F1E35">
        <w:rPr>
          <w:rFonts w:ascii="Times New Roman" w:hAnsi="Times New Roman" w:cs="Times New Roman"/>
          <w:rPrChange w:id="4403" w:author="user" w:date="2020-06-29T14:21:00Z">
            <w:rPr/>
          </w:rPrChange>
        </w:rPr>
        <w:t xml:space="preserve">own </w:t>
      </w:r>
      <w:ins w:id="4404" w:author="user" w:date="2020-02-27T07:02:00Z">
        <w:r w:rsidR="00DC673F" w:rsidRPr="004F1E35">
          <w:rPr>
            <w:rFonts w:ascii="Times New Roman" w:hAnsi="Times New Roman" w:cs="Times New Roman"/>
            <w:rPrChange w:id="4405" w:author="user" w:date="2020-06-29T14:21:00Z">
              <w:rPr/>
            </w:rPrChange>
          </w:rPr>
          <w:t>o</w:t>
        </w:r>
      </w:ins>
      <w:del w:id="4406" w:author="user" w:date="2020-02-27T07:02:00Z">
        <w:r w:rsidRPr="004F1E35" w:rsidDel="00DC673F">
          <w:rPr>
            <w:rFonts w:ascii="Times New Roman" w:hAnsi="Times New Roman" w:cs="Times New Roman"/>
            <w:rPrChange w:id="440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408" w:author="user" w:date="2020-06-29T14:21:00Z">
            <w:rPr/>
          </w:rPrChange>
        </w:rPr>
        <w:t xml:space="preserve">pportunities </w:t>
      </w:r>
      <w:r w:rsidR="00BD5B2B" w:rsidRPr="004F1E35">
        <w:rPr>
          <w:rFonts w:ascii="Times New Roman" w:hAnsi="Times New Roman" w:cs="Times New Roman"/>
          <w:rPrChange w:id="4409" w:author="user" w:date="2020-06-29T14:21:00Z">
            <w:rPr/>
          </w:rPrChange>
        </w:rPr>
        <w:t>which are no</w:t>
      </w:r>
      <w:ins w:id="4410" w:author="user" w:date="2020-06-29T15:02:00Z">
        <w:r w:rsidR="00687969">
          <w:rPr>
            <w:rFonts w:ascii="Times New Roman" w:hAnsi="Times New Roman" w:cs="Times New Roman"/>
          </w:rPr>
          <w:t xml:space="preserve">t </w:t>
        </w:r>
      </w:ins>
      <w:del w:id="4411" w:author="user" w:date="2020-06-29T15:02:00Z">
        <w:r w:rsidR="00BD5B2B" w:rsidRPr="004F1E35" w:rsidDel="00687969">
          <w:rPr>
            <w:rFonts w:ascii="Times New Roman" w:hAnsi="Times New Roman" w:cs="Times New Roman"/>
            <w:rPrChange w:id="4412" w:author="user" w:date="2020-06-29T14:21:00Z">
              <w:rPr/>
            </w:rPrChange>
          </w:rPr>
          <w:delText>n-</w:delText>
        </w:r>
      </w:del>
      <w:r w:rsidR="00BD5B2B" w:rsidRPr="004F1E35">
        <w:rPr>
          <w:rFonts w:ascii="Times New Roman" w:hAnsi="Times New Roman" w:cs="Times New Roman"/>
          <w:rPrChange w:id="4413" w:author="user" w:date="2020-06-29T14:21:00Z">
            <w:rPr/>
          </w:rPrChange>
        </w:rPr>
        <w:t>approved</w:t>
      </w:r>
      <w:r w:rsidRPr="004F1E35">
        <w:rPr>
          <w:rFonts w:ascii="Times New Roman" w:hAnsi="Times New Roman" w:cs="Times New Roman"/>
          <w:rPrChange w:id="4414" w:author="user" w:date="2020-06-29T14:21:00Z">
            <w:rPr/>
          </w:rPrChange>
        </w:rPr>
        <w:t xml:space="preserve">. On this screen, you can </w:t>
      </w:r>
      <w:r w:rsidR="000B5CE2" w:rsidRPr="004F1E35">
        <w:rPr>
          <w:rFonts w:ascii="Times New Roman" w:hAnsi="Times New Roman" w:cs="Times New Roman"/>
          <w:rPrChange w:id="4415" w:author="user" w:date="2020-06-29T14:21:00Z">
            <w:rPr/>
          </w:rPrChange>
        </w:rPr>
        <w:t>edit or delete</w:t>
      </w:r>
      <w:r w:rsidRPr="004F1E35">
        <w:rPr>
          <w:rFonts w:ascii="Times New Roman" w:hAnsi="Times New Roman" w:cs="Times New Roman"/>
          <w:rPrChange w:id="4416" w:author="user" w:date="2020-06-29T14:21:00Z">
            <w:rPr/>
          </w:rPrChange>
        </w:rPr>
        <w:t xml:space="preserve"> </w:t>
      </w:r>
      <w:ins w:id="4417" w:author="user" w:date="2020-02-27T07:02:00Z">
        <w:r w:rsidR="00DC673F" w:rsidRPr="004F1E35">
          <w:rPr>
            <w:rFonts w:ascii="Times New Roman" w:hAnsi="Times New Roman" w:cs="Times New Roman"/>
            <w:rPrChange w:id="4418" w:author="user" w:date="2020-06-29T14:21:00Z">
              <w:rPr/>
            </w:rPrChange>
          </w:rPr>
          <w:t>o</w:t>
        </w:r>
      </w:ins>
      <w:del w:id="4419" w:author="user" w:date="2020-02-27T07:02:00Z">
        <w:r w:rsidRPr="004F1E35" w:rsidDel="00DC673F">
          <w:rPr>
            <w:rFonts w:ascii="Times New Roman" w:hAnsi="Times New Roman" w:cs="Times New Roman"/>
            <w:rPrChange w:id="4420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421" w:author="user" w:date="2020-06-29T14:21:00Z">
            <w:rPr/>
          </w:rPrChange>
        </w:rPr>
        <w:t xml:space="preserve">pportunities. You can also search for opportunities </w:t>
      </w:r>
      <w:r w:rsidR="000B5CE2" w:rsidRPr="004F1E35">
        <w:rPr>
          <w:rFonts w:ascii="Times New Roman" w:hAnsi="Times New Roman" w:cs="Times New Roman"/>
          <w:rPrChange w:id="4422" w:author="user" w:date="2020-06-29T14:21:00Z">
            <w:rPr/>
          </w:rPrChange>
        </w:rPr>
        <w:t>to edit or delete</w:t>
      </w:r>
      <w:r w:rsidRPr="004F1E35">
        <w:rPr>
          <w:rFonts w:ascii="Times New Roman" w:hAnsi="Times New Roman" w:cs="Times New Roman"/>
          <w:rPrChange w:id="4423" w:author="user" w:date="2020-06-29T14:21:00Z">
            <w:rPr/>
          </w:rPrChange>
        </w:rPr>
        <w:t xml:space="preserve"> them. </w:t>
      </w:r>
    </w:p>
    <w:p w14:paraId="776CA374" w14:textId="77777777" w:rsidR="007644EF" w:rsidRPr="00687969" w:rsidRDefault="007644EF">
      <w:pPr>
        <w:spacing w:line="240" w:lineRule="auto"/>
        <w:jc w:val="both"/>
        <w:rPr>
          <w:rFonts w:ascii="Times New Roman" w:hAnsi="Times New Roman" w:cs="Times New Roman"/>
          <w:rPrChange w:id="4424" w:author="user" w:date="2020-06-29T15:02:00Z">
            <w:rPr/>
          </w:rPrChange>
        </w:rPr>
        <w:pPrChange w:id="4425" w:author="user" w:date="2020-06-29T15:02:00Z">
          <w:pPr>
            <w:pStyle w:val="ListParagraph"/>
            <w:spacing w:after="160" w:line="259" w:lineRule="auto"/>
          </w:pPr>
        </w:pPrChange>
      </w:pPr>
    </w:p>
    <w:p w14:paraId="1DC794DA" w14:textId="77777777" w:rsidR="00E63AA0" w:rsidRPr="004F1E35" w:rsidRDefault="00624408">
      <w:pPr>
        <w:spacing w:line="240" w:lineRule="auto"/>
        <w:jc w:val="both"/>
        <w:rPr>
          <w:rFonts w:ascii="Times New Roman" w:hAnsi="Times New Roman" w:cs="Times New Roman"/>
          <w:rPrChange w:id="4426" w:author="user" w:date="2020-06-29T14:21:00Z">
            <w:rPr/>
          </w:rPrChange>
        </w:rPr>
        <w:pPrChange w:id="4427" w:author="user" w:date="2020-06-29T14:21:00Z">
          <w:pPr>
            <w:jc w:val="both"/>
          </w:pPr>
        </w:pPrChange>
      </w:pPr>
      <w:r w:rsidRPr="004F1E35">
        <w:rPr>
          <w:rFonts w:ascii="Times New Roman" w:hAnsi="Times New Roman" w:cs="Times New Roman"/>
          <w:noProof/>
          <w:rPrChange w:id="4428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380019B1" wp14:editId="640F9C58">
            <wp:extent cx="5943600" cy="1772809"/>
            <wp:effectExtent l="19050" t="19050" r="0" b="0"/>
            <wp:docPr id="1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280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61E7B" w14:textId="77777777" w:rsidR="00ED0BA4" w:rsidRPr="004F1E35" w:rsidRDefault="00ED0BA4">
      <w:pPr>
        <w:pStyle w:val="Heading3"/>
        <w:spacing w:line="240" w:lineRule="auto"/>
        <w:jc w:val="both"/>
        <w:rPr>
          <w:rFonts w:ascii="Times New Roman" w:hAnsi="Times New Roman" w:cs="Times New Roman"/>
          <w:rPrChange w:id="4429" w:author="user" w:date="2020-06-29T14:21:00Z">
            <w:rPr/>
          </w:rPrChange>
        </w:rPr>
        <w:pPrChange w:id="4430" w:author="user" w:date="2020-06-29T14:21:00Z">
          <w:pPr>
            <w:pStyle w:val="Heading3"/>
          </w:pPr>
        </w:pPrChange>
      </w:pPr>
      <w:bookmarkStart w:id="4431" w:name="_Toc44335648"/>
      <w:r w:rsidRPr="004F1E35">
        <w:rPr>
          <w:rFonts w:ascii="Times New Roman" w:hAnsi="Times New Roman" w:cs="Times New Roman"/>
          <w:rPrChange w:id="4432" w:author="user" w:date="2020-06-29T14:21:00Z">
            <w:rPr/>
          </w:rPrChange>
        </w:rPr>
        <w:t>To create Opportunity:</w:t>
      </w:r>
      <w:bookmarkEnd w:id="4431"/>
    </w:p>
    <w:p w14:paraId="5BEBF966" w14:textId="77777777" w:rsidR="00ED0BA4" w:rsidRPr="004F1E35" w:rsidRDefault="00ED0BA4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4433" w:author="user" w:date="2020-06-29T14:21:00Z">
            <w:rPr/>
          </w:rPrChange>
        </w:rPr>
        <w:pPrChange w:id="4434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  <w:jc w:val="both"/>
          </w:pPr>
        </w:pPrChange>
      </w:pPr>
      <w:r w:rsidRPr="004F1E35">
        <w:rPr>
          <w:rFonts w:ascii="Times New Roman" w:hAnsi="Times New Roman" w:cs="Times New Roman"/>
          <w:rPrChange w:id="4435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436" w:author="user" w:date="2020-06-29T14:21:00Z">
            <w:rPr>
              <w:b/>
              <w:bCs/>
            </w:rPr>
          </w:rPrChange>
        </w:rPr>
        <w:t>Create Opportunity</w:t>
      </w:r>
      <w:r w:rsidRPr="004F1E35">
        <w:rPr>
          <w:rFonts w:ascii="Times New Roman" w:hAnsi="Times New Roman" w:cs="Times New Roman"/>
          <w:rPrChange w:id="4437" w:author="user" w:date="2020-06-29T14:21:00Z">
            <w:rPr/>
          </w:rPrChange>
        </w:rPr>
        <w:t xml:space="preserve"> button at the </w:t>
      </w:r>
      <w:r w:rsidR="0091172B" w:rsidRPr="004F1E35">
        <w:rPr>
          <w:rFonts w:ascii="Times New Roman" w:hAnsi="Times New Roman" w:cs="Times New Roman"/>
          <w:rPrChange w:id="4438" w:author="user" w:date="2020-06-29T14:21:00Z">
            <w:rPr/>
          </w:rPrChange>
        </w:rPr>
        <w:t xml:space="preserve">top right corner of the events </w:t>
      </w:r>
      <w:r w:rsidRPr="004F1E35">
        <w:rPr>
          <w:rFonts w:ascii="Times New Roman" w:hAnsi="Times New Roman" w:cs="Times New Roman"/>
          <w:rPrChange w:id="4439" w:author="user" w:date="2020-06-29T14:21:00Z">
            <w:rPr/>
          </w:rPrChange>
        </w:rPr>
        <w:t>screen. The Create Event window is displayed.</w:t>
      </w:r>
    </w:p>
    <w:p w14:paraId="06CB980C" w14:textId="77777777" w:rsidR="00252AAF" w:rsidRPr="004F1E35" w:rsidRDefault="00252AAF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4440" w:author="user" w:date="2020-06-29T14:21:00Z">
            <w:rPr>
              <w:i/>
              <w:sz w:val="24"/>
              <w:szCs w:val="24"/>
            </w:rPr>
          </w:rPrChange>
        </w:rPr>
        <w:pPrChange w:id="4441" w:author="user" w:date="2020-06-29T14:21:00Z">
          <w:pPr>
            <w:pStyle w:val="Heading2"/>
          </w:pPr>
        </w:pPrChange>
      </w:pPr>
      <w:bookmarkStart w:id="4442" w:name="_Toc44335649"/>
      <w:r w:rsidRPr="004F1E35">
        <w:rPr>
          <w:rFonts w:ascii="Times New Roman" w:hAnsi="Times New Roman" w:cs="Times New Roman"/>
          <w:i/>
          <w:sz w:val="24"/>
          <w:szCs w:val="24"/>
          <w:rPrChange w:id="4443" w:author="user" w:date="2020-06-29T14:21:00Z">
            <w:rPr>
              <w:i/>
              <w:sz w:val="24"/>
              <w:szCs w:val="24"/>
            </w:rPr>
          </w:rPrChange>
        </w:rPr>
        <w:t xml:space="preserve">To edit </w:t>
      </w:r>
      <w:r w:rsidR="00F761EE" w:rsidRPr="004F1E35">
        <w:rPr>
          <w:rFonts w:ascii="Times New Roman" w:hAnsi="Times New Roman" w:cs="Times New Roman"/>
          <w:i/>
          <w:sz w:val="24"/>
          <w:szCs w:val="24"/>
          <w:rPrChange w:id="4444" w:author="user" w:date="2020-06-29T14:21:00Z">
            <w:rPr>
              <w:i/>
              <w:sz w:val="24"/>
              <w:szCs w:val="24"/>
            </w:rPr>
          </w:rPrChange>
        </w:rPr>
        <w:t>opportunity</w:t>
      </w:r>
      <w:r w:rsidRPr="004F1E35">
        <w:rPr>
          <w:rFonts w:ascii="Times New Roman" w:hAnsi="Times New Roman" w:cs="Times New Roman"/>
          <w:i/>
          <w:sz w:val="24"/>
          <w:szCs w:val="24"/>
          <w:rPrChange w:id="4445" w:author="user" w:date="2020-06-29T14:21:00Z">
            <w:rPr>
              <w:i/>
              <w:sz w:val="24"/>
              <w:szCs w:val="24"/>
            </w:rPr>
          </w:rPrChange>
        </w:rPr>
        <w:t>:</w:t>
      </w:r>
      <w:bookmarkEnd w:id="4442"/>
    </w:p>
    <w:p w14:paraId="4B94BD9B" w14:textId="77777777" w:rsidR="00F761EE" w:rsidRPr="004F1E35" w:rsidRDefault="00F761E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446" w:author="user" w:date="2020-06-29T14:21:00Z">
            <w:rPr/>
          </w:rPrChange>
        </w:rPr>
        <w:pPrChange w:id="4447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48" w:author="user" w:date="2020-06-29T14:21:00Z">
            <w:rPr/>
          </w:rPrChange>
        </w:rPr>
        <w:t>Click the ellipsis icon as shown in the screen below.</w:t>
      </w:r>
    </w:p>
    <w:p w14:paraId="243AB475" w14:textId="77777777" w:rsidR="00F761EE" w:rsidRPr="004F1E35" w:rsidRDefault="00F761E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449" w:author="user" w:date="2020-06-29T14:21:00Z">
            <w:rPr/>
          </w:rPrChange>
        </w:rPr>
        <w:pPrChange w:id="4450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51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452" w:author="user" w:date="2020-06-29T14:21:00Z">
            <w:rPr>
              <w:b/>
              <w:bCs/>
            </w:rPr>
          </w:rPrChange>
        </w:rPr>
        <w:t>Edit Opportunity</w:t>
      </w:r>
      <w:r w:rsidRPr="004F1E35">
        <w:rPr>
          <w:rFonts w:ascii="Times New Roman" w:hAnsi="Times New Roman" w:cs="Times New Roman"/>
          <w:rPrChange w:id="4453" w:author="user" w:date="2020-06-29T14:21:00Z">
            <w:rPr/>
          </w:rPrChange>
        </w:rPr>
        <w:t xml:space="preserve"> button.</w:t>
      </w:r>
    </w:p>
    <w:p w14:paraId="7B29BB7A" w14:textId="77777777" w:rsidR="009948F6" w:rsidRPr="004F1E35" w:rsidRDefault="00FE264D">
      <w:pPr>
        <w:spacing w:after="160" w:line="240" w:lineRule="auto"/>
        <w:jc w:val="both"/>
        <w:rPr>
          <w:rFonts w:ascii="Times New Roman" w:hAnsi="Times New Roman" w:cs="Times New Roman"/>
          <w:rPrChange w:id="4454" w:author="user" w:date="2020-06-29T14:21:00Z">
            <w:rPr/>
          </w:rPrChange>
        </w:rPr>
        <w:pPrChange w:id="4455" w:author="user" w:date="2020-06-29T14:21:00Z">
          <w:pPr>
            <w:spacing w:after="160" w:line="259" w:lineRule="auto"/>
          </w:pPr>
        </w:pPrChange>
      </w:pPr>
      <w:r>
        <w:rPr>
          <w:rFonts w:ascii="Times New Roman" w:hAnsi="Times New Roman" w:cs="Times New Roman"/>
          <w:noProof/>
          <w:rPrChange w:id="4456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7F0F5B71">
          <v:rect id="_x0000_s1083" style="position:absolute;left:0;text-align:left;margin-left:332.25pt;margin-top:137.05pt;width:124.5pt;height:28.5pt;z-index:2517166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9948F6" w:rsidRPr="004F1E35">
        <w:rPr>
          <w:rFonts w:ascii="Times New Roman" w:hAnsi="Times New Roman" w:cs="Times New Roman"/>
          <w:noProof/>
          <w:rPrChange w:id="4457" w:author="user" w:date="2020-06-29T14:21:00Z">
            <w:rPr>
              <w:noProof/>
            </w:rPr>
          </w:rPrChange>
        </w:rPr>
        <w:drawing>
          <wp:inline distT="0" distB="0" distL="0" distR="0" wp14:anchorId="0B33F078" wp14:editId="15C78A61">
            <wp:extent cx="5943600" cy="2911027"/>
            <wp:effectExtent l="19050" t="19050" r="0" b="3810"/>
            <wp:docPr id="1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02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A2265" w14:textId="77777777" w:rsidR="002F4E46" w:rsidRPr="004F1E35" w:rsidRDefault="002F4E46">
      <w:pPr>
        <w:pStyle w:val="ListParagraph"/>
        <w:numPr>
          <w:ilvl w:val="0"/>
          <w:numId w:val="42"/>
        </w:numPr>
        <w:spacing w:after="160" w:line="240" w:lineRule="auto"/>
        <w:jc w:val="both"/>
        <w:rPr>
          <w:rFonts w:ascii="Times New Roman" w:hAnsi="Times New Roman" w:cs="Times New Roman"/>
          <w:rPrChange w:id="4458" w:author="user" w:date="2020-06-29T14:21:00Z">
            <w:rPr/>
          </w:rPrChange>
        </w:rPr>
        <w:pPrChange w:id="4459" w:author="user" w:date="2020-06-29T14:21:00Z">
          <w:pPr>
            <w:pStyle w:val="ListParagraph"/>
            <w:numPr>
              <w:numId w:val="42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60" w:author="user" w:date="2020-06-29T14:21:00Z">
            <w:rPr/>
          </w:rPrChange>
        </w:rPr>
        <w:t>The Edit window will display shown below.</w:t>
      </w:r>
    </w:p>
    <w:p w14:paraId="1ED645E6" w14:textId="77777777" w:rsidR="002F4E46" w:rsidRPr="004F1E35" w:rsidRDefault="002F4E46">
      <w:pPr>
        <w:spacing w:after="160" w:line="240" w:lineRule="auto"/>
        <w:jc w:val="both"/>
        <w:rPr>
          <w:rFonts w:ascii="Times New Roman" w:hAnsi="Times New Roman" w:cs="Times New Roman"/>
          <w:rPrChange w:id="4461" w:author="user" w:date="2020-06-29T14:21:00Z">
            <w:rPr/>
          </w:rPrChange>
        </w:rPr>
        <w:pPrChange w:id="4462" w:author="user" w:date="2020-06-29T14:21:00Z">
          <w:pPr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4463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3942EEE6" wp14:editId="12FB64B3">
            <wp:extent cx="5943600" cy="3751111"/>
            <wp:effectExtent l="19050" t="19050" r="0" b="1905"/>
            <wp:docPr id="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11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44DCA" w14:textId="77777777" w:rsidR="002F4E46" w:rsidRPr="004F1E35" w:rsidRDefault="002F4E46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4464" w:author="user" w:date="2020-06-29T14:21:00Z">
            <w:rPr/>
          </w:rPrChange>
        </w:rPr>
        <w:pPrChange w:id="4465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66" w:author="user" w:date="2020-06-29T14:21:00Z">
            <w:rPr/>
          </w:rPrChange>
        </w:rPr>
        <w:t>Specify the details in the respective text boxes.</w:t>
      </w:r>
    </w:p>
    <w:p w14:paraId="606911ED" w14:textId="77777777" w:rsidR="002F4E46" w:rsidRPr="004F1E35" w:rsidRDefault="002F4E46">
      <w:pPr>
        <w:pStyle w:val="ListParagraph"/>
        <w:numPr>
          <w:ilvl w:val="0"/>
          <w:numId w:val="23"/>
        </w:numPr>
        <w:spacing w:after="160" w:line="240" w:lineRule="auto"/>
        <w:jc w:val="both"/>
        <w:rPr>
          <w:rFonts w:ascii="Times New Roman" w:hAnsi="Times New Roman" w:cs="Times New Roman"/>
          <w:rPrChange w:id="4467" w:author="user" w:date="2020-06-29T14:21:00Z">
            <w:rPr/>
          </w:rPrChange>
        </w:rPr>
        <w:pPrChange w:id="4468" w:author="user" w:date="2020-06-29T14:21:00Z">
          <w:pPr>
            <w:pStyle w:val="ListParagraph"/>
            <w:numPr>
              <w:numId w:val="23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69" w:author="user" w:date="2020-06-29T14:21:00Z">
            <w:rPr/>
          </w:rPrChange>
        </w:rPr>
        <w:t>Click the</w:t>
      </w:r>
      <w:r w:rsidRPr="004F1E35">
        <w:rPr>
          <w:rFonts w:ascii="Times New Roman" w:hAnsi="Times New Roman" w:cs="Times New Roman"/>
          <w:bCs/>
          <w:rPrChange w:id="4470" w:author="user" w:date="2020-06-29T14:21:00Z">
            <w:rPr>
              <w:bCs/>
            </w:rPr>
          </w:rPrChange>
        </w:rPr>
        <w:t xml:space="preserve"> </w:t>
      </w:r>
      <w:r w:rsidRPr="004F1E35">
        <w:rPr>
          <w:rFonts w:ascii="Times New Roman" w:hAnsi="Times New Roman" w:cs="Times New Roman"/>
          <w:b/>
          <w:bCs/>
          <w:rPrChange w:id="4471" w:author="user" w:date="2020-06-29T14:21:00Z">
            <w:rPr>
              <w:b/>
              <w:bCs/>
            </w:rPr>
          </w:rPrChange>
        </w:rPr>
        <w:t xml:space="preserve">Submit </w:t>
      </w:r>
      <w:r w:rsidRPr="004F1E35">
        <w:rPr>
          <w:rFonts w:ascii="Times New Roman" w:hAnsi="Times New Roman" w:cs="Times New Roman"/>
          <w:bCs/>
          <w:rPrChange w:id="4472" w:author="user" w:date="2020-06-29T14:21:00Z">
            <w:rPr>
              <w:bCs/>
            </w:rPr>
          </w:rPrChange>
        </w:rPr>
        <w:t>button</w:t>
      </w:r>
      <w:r w:rsidRPr="004F1E35">
        <w:rPr>
          <w:rFonts w:ascii="Times New Roman" w:hAnsi="Times New Roman" w:cs="Times New Roman"/>
          <w:rPrChange w:id="4473" w:author="user" w:date="2020-06-29T14:21:00Z">
            <w:rPr/>
          </w:rPrChange>
        </w:rPr>
        <w:t>.</w:t>
      </w:r>
    </w:p>
    <w:p w14:paraId="39E19F3E" w14:textId="77777777" w:rsidR="002F4E46" w:rsidRPr="004F1E35" w:rsidRDefault="002F4E46">
      <w:pPr>
        <w:spacing w:after="160" w:line="240" w:lineRule="auto"/>
        <w:jc w:val="both"/>
        <w:rPr>
          <w:rFonts w:ascii="Times New Roman" w:hAnsi="Times New Roman" w:cs="Times New Roman"/>
          <w:rPrChange w:id="4474" w:author="user" w:date="2020-06-29T14:21:00Z">
            <w:rPr/>
          </w:rPrChange>
        </w:rPr>
        <w:pPrChange w:id="4475" w:author="user" w:date="2020-06-29T14:21:00Z">
          <w:pPr>
            <w:spacing w:after="160" w:line="259" w:lineRule="auto"/>
          </w:pPr>
        </w:pPrChange>
      </w:pPr>
    </w:p>
    <w:p w14:paraId="1FA6E7D0" w14:textId="1D3A0D26" w:rsidR="00252AAF" w:rsidRPr="004F1E35" w:rsidRDefault="00252AAF">
      <w:pPr>
        <w:spacing w:line="240" w:lineRule="auto"/>
        <w:jc w:val="both"/>
        <w:rPr>
          <w:rFonts w:ascii="Times New Roman" w:hAnsi="Times New Roman" w:cs="Times New Roman"/>
          <w:rPrChange w:id="4476" w:author="user" w:date="2020-06-29T14:21:00Z">
            <w:rPr/>
          </w:rPrChange>
        </w:rPr>
        <w:pPrChange w:id="4477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478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4479" w:author="user" w:date="2020-06-29T14:21:00Z">
            <w:rPr/>
          </w:rPrChange>
        </w:rPr>
        <w:t xml:space="preserve"> The admin will receive a notification from the organization informing them of the edit </w:t>
      </w:r>
      <w:ins w:id="4480" w:author="user" w:date="2020-06-29T15:02:00Z">
        <w:r w:rsidR="00687969">
          <w:rPr>
            <w:rFonts w:ascii="Times New Roman" w:hAnsi="Times New Roman" w:cs="Times New Roman"/>
          </w:rPr>
          <w:t>in</w:t>
        </w:r>
      </w:ins>
      <w:del w:id="4481" w:author="user" w:date="2020-06-29T15:02:00Z">
        <w:r w:rsidRPr="004F1E35" w:rsidDel="00687969">
          <w:rPr>
            <w:rFonts w:ascii="Times New Roman" w:hAnsi="Times New Roman" w:cs="Times New Roman"/>
            <w:rPrChange w:id="4482" w:author="user" w:date="2020-06-29T14:21:00Z">
              <w:rPr/>
            </w:rPrChange>
          </w:rPr>
          <w:delText>of</w:delText>
        </w:r>
      </w:del>
      <w:r w:rsidRPr="004F1E35">
        <w:rPr>
          <w:rFonts w:ascii="Times New Roman" w:hAnsi="Times New Roman" w:cs="Times New Roman"/>
          <w:rPrChange w:id="4483" w:author="user" w:date="2020-06-29T14:21:00Z">
            <w:rPr/>
          </w:rPrChange>
        </w:rPr>
        <w:t xml:space="preserve"> the </w:t>
      </w:r>
      <w:r w:rsidR="00704959" w:rsidRPr="004F1E35">
        <w:rPr>
          <w:rFonts w:ascii="Times New Roman" w:hAnsi="Times New Roman" w:cs="Times New Roman"/>
          <w:rPrChange w:id="4484" w:author="user" w:date="2020-06-29T14:21:00Z">
            <w:rPr/>
          </w:rPrChange>
        </w:rPr>
        <w:t>opportunity</w:t>
      </w:r>
      <w:r w:rsidRPr="004F1E35">
        <w:rPr>
          <w:rFonts w:ascii="Times New Roman" w:hAnsi="Times New Roman" w:cs="Times New Roman"/>
          <w:rPrChange w:id="4485" w:author="user" w:date="2020-06-29T14:21:00Z">
            <w:rPr/>
          </w:rPrChange>
        </w:rPr>
        <w:t xml:space="preserve">. </w:t>
      </w:r>
    </w:p>
    <w:p w14:paraId="6117EBAE" w14:textId="77777777" w:rsidR="00B15C51" w:rsidRPr="004F1E35" w:rsidRDefault="00B15C51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4486" w:author="user" w:date="2020-06-29T14:21:00Z">
            <w:rPr>
              <w:i/>
              <w:sz w:val="24"/>
              <w:szCs w:val="24"/>
            </w:rPr>
          </w:rPrChange>
        </w:rPr>
        <w:pPrChange w:id="4487" w:author="user" w:date="2020-06-29T14:21:00Z">
          <w:pPr>
            <w:pStyle w:val="Heading2"/>
          </w:pPr>
        </w:pPrChange>
      </w:pPr>
      <w:bookmarkStart w:id="4488" w:name="_Toc44335650"/>
      <w:r w:rsidRPr="004F1E35">
        <w:rPr>
          <w:rFonts w:ascii="Times New Roman" w:hAnsi="Times New Roman" w:cs="Times New Roman"/>
          <w:i/>
          <w:sz w:val="24"/>
          <w:szCs w:val="24"/>
          <w:rPrChange w:id="4489" w:author="user" w:date="2020-06-29T14:21:00Z">
            <w:rPr>
              <w:i/>
              <w:sz w:val="24"/>
              <w:szCs w:val="24"/>
            </w:rPr>
          </w:rPrChange>
        </w:rPr>
        <w:t>To delete opportunity:</w:t>
      </w:r>
      <w:bookmarkEnd w:id="4488"/>
    </w:p>
    <w:p w14:paraId="6DB9593C" w14:textId="77777777" w:rsidR="00B15C51" w:rsidRPr="004F1E35" w:rsidRDefault="00B15C51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490" w:author="user" w:date="2020-06-29T14:21:00Z">
            <w:rPr/>
          </w:rPrChange>
        </w:rPr>
        <w:pPrChange w:id="4491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92" w:author="user" w:date="2020-06-29T14:21:00Z">
            <w:rPr/>
          </w:rPrChange>
        </w:rPr>
        <w:t>Click the ellipsis icon as shown in the screen below.</w:t>
      </w:r>
    </w:p>
    <w:p w14:paraId="7AA149A1" w14:textId="77777777" w:rsidR="00B15C51" w:rsidRPr="004F1E35" w:rsidRDefault="00B15C51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493" w:author="user" w:date="2020-06-29T14:21:00Z">
            <w:rPr/>
          </w:rPrChange>
        </w:rPr>
        <w:pPrChange w:id="4494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495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496" w:author="user" w:date="2020-06-29T14:21:00Z">
            <w:rPr>
              <w:b/>
              <w:bCs/>
            </w:rPr>
          </w:rPrChange>
        </w:rPr>
        <w:t>Delete Opportunity</w:t>
      </w:r>
      <w:r w:rsidRPr="004F1E35">
        <w:rPr>
          <w:rFonts w:ascii="Times New Roman" w:hAnsi="Times New Roman" w:cs="Times New Roman"/>
          <w:rPrChange w:id="4497" w:author="user" w:date="2020-06-29T14:21:00Z">
            <w:rPr/>
          </w:rPrChange>
        </w:rPr>
        <w:t xml:space="preserve"> button.</w:t>
      </w:r>
    </w:p>
    <w:p w14:paraId="1892A8FD" w14:textId="77777777" w:rsidR="00252AAF" w:rsidRPr="004F1E35" w:rsidRDefault="00FE264D">
      <w:pPr>
        <w:spacing w:line="240" w:lineRule="auto"/>
        <w:jc w:val="both"/>
        <w:rPr>
          <w:rFonts w:ascii="Times New Roman" w:hAnsi="Times New Roman" w:cs="Times New Roman"/>
          <w:rPrChange w:id="4498" w:author="user" w:date="2020-06-29T14:21:00Z">
            <w:rPr/>
          </w:rPrChange>
        </w:rPr>
        <w:pPrChange w:id="4499" w:author="user" w:date="2020-06-29T14:21:00Z">
          <w:pPr>
            <w:jc w:val="both"/>
          </w:pPr>
        </w:pPrChange>
      </w:pPr>
      <w:r>
        <w:rPr>
          <w:rFonts w:ascii="Times New Roman" w:hAnsi="Times New Roman" w:cs="Times New Roman"/>
          <w:noProof/>
          <w:rPrChange w:id="4500" w:author="user" w:date="2020-06-29T14:21:00Z">
            <w:rPr>
              <w:rFonts w:ascii="Times New Roman" w:hAnsi="Times New Roman" w:cs="Times New Roman"/>
              <w:noProof/>
            </w:rPr>
          </w:rPrChange>
        </w:rPr>
        <w:pict w14:anchorId="71648D12">
          <v:rect id="_x0000_s1084" style="position:absolute;left:0;text-align:left;margin-left:321.75pt;margin-top:151.5pt;width:124.5pt;height:28.5pt;z-index:2517176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B15C51" w:rsidRPr="004F1E35">
        <w:rPr>
          <w:rFonts w:ascii="Times New Roman" w:hAnsi="Times New Roman" w:cs="Times New Roman"/>
          <w:noProof/>
          <w:rPrChange w:id="4501" w:author="user" w:date="2020-06-29T14:21:00Z">
            <w:rPr>
              <w:noProof/>
            </w:rPr>
          </w:rPrChange>
        </w:rPr>
        <w:drawing>
          <wp:inline distT="0" distB="0" distL="0" distR="0" wp14:anchorId="3984D3C4" wp14:editId="3170C693">
            <wp:extent cx="5943600" cy="2911027"/>
            <wp:effectExtent l="19050" t="19050" r="0" b="3810"/>
            <wp:docPr id="1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02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9C35B" w14:textId="77777777" w:rsidR="009E5AC4" w:rsidRPr="004F1E35" w:rsidRDefault="009E5AC4">
      <w:pPr>
        <w:pStyle w:val="Heading3"/>
        <w:spacing w:line="240" w:lineRule="auto"/>
        <w:jc w:val="both"/>
        <w:rPr>
          <w:rFonts w:ascii="Times New Roman" w:hAnsi="Times New Roman" w:cs="Times New Roman"/>
          <w:rPrChange w:id="4502" w:author="user" w:date="2020-06-29T14:21:00Z">
            <w:rPr/>
          </w:rPrChange>
        </w:rPr>
        <w:pPrChange w:id="4503" w:author="user" w:date="2020-06-29T14:21:00Z">
          <w:pPr>
            <w:pStyle w:val="Heading3"/>
          </w:pPr>
        </w:pPrChange>
      </w:pPr>
      <w:bookmarkStart w:id="4504" w:name="_Toc44335651"/>
      <w:r w:rsidRPr="004F1E35">
        <w:rPr>
          <w:rFonts w:ascii="Times New Roman" w:hAnsi="Times New Roman" w:cs="Times New Roman"/>
          <w:rPrChange w:id="4505" w:author="user" w:date="2020-06-29T14:21:00Z">
            <w:rPr/>
          </w:rPrChange>
        </w:rPr>
        <w:lastRenderedPageBreak/>
        <w:t>Approved Opportunities tab:</w:t>
      </w:r>
      <w:bookmarkEnd w:id="4504"/>
    </w:p>
    <w:p w14:paraId="6D7864E7" w14:textId="77777777" w:rsidR="009E5AC4" w:rsidRPr="004F1E35" w:rsidRDefault="009E5AC4">
      <w:pPr>
        <w:spacing w:line="240" w:lineRule="auto"/>
        <w:ind w:firstLine="720"/>
        <w:jc w:val="both"/>
        <w:rPr>
          <w:rFonts w:ascii="Times New Roman" w:hAnsi="Times New Roman" w:cs="Times New Roman"/>
          <w:rPrChange w:id="4506" w:author="user" w:date="2020-06-29T14:21:00Z">
            <w:rPr/>
          </w:rPrChange>
        </w:rPr>
        <w:pPrChange w:id="4507" w:author="user" w:date="2020-06-29T14:21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508" w:author="user" w:date="2020-06-29T14:21:00Z">
            <w:rPr/>
          </w:rPrChange>
        </w:rPr>
        <w:t xml:space="preserve">In the </w:t>
      </w:r>
      <w:r w:rsidR="00B74E9E" w:rsidRPr="004F1E35">
        <w:rPr>
          <w:rFonts w:ascii="Times New Roman" w:hAnsi="Times New Roman" w:cs="Times New Roman"/>
          <w:b/>
          <w:bCs/>
          <w:rPrChange w:id="4509" w:author="user" w:date="2020-06-29T14:21:00Z">
            <w:rPr/>
          </w:rPrChange>
        </w:rPr>
        <w:t xml:space="preserve">Approved </w:t>
      </w:r>
      <w:r w:rsidRPr="004F1E35">
        <w:rPr>
          <w:rFonts w:ascii="Times New Roman" w:hAnsi="Times New Roman" w:cs="Times New Roman"/>
          <w:b/>
          <w:bCs/>
          <w:rPrChange w:id="4510" w:author="user" w:date="2020-06-29T14:21:00Z">
            <w:rPr/>
          </w:rPrChange>
        </w:rPr>
        <w:t>Opportunities</w:t>
      </w:r>
      <w:ins w:id="4511" w:author="user" w:date="2020-02-27T07:02:00Z">
        <w:r w:rsidR="00DC673F" w:rsidRPr="004F1E35">
          <w:rPr>
            <w:rFonts w:ascii="Times New Roman" w:hAnsi="Times New Roman" w:cs="Times New Roman"/>
            <w:rPrChange w:id="4512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513" w:author="user" w:date="2020-06-29T14:21:00Z">
            <w:rPr/>
          </w:rPrChange>
        </w:rPr>
        <w:t xml:space="preserve"> tab organizer can view </w:t>
      </w:r>
      <w:ins w:id="4514" w:author="user" w:date="2020-02-27T07:03:00Z">
        <w:r w:rsidR="00DC673F" w:rsidRPr="004F1E35">
          <w:rPr>
            <w:rFonts w:ascii="Times New Roman" w:hAnsi="Times New Roman" w:cs="Times New Roman"/>
            <w:rPrChange w:id="4515" w:author="user" w:date="2020-06-29T14:21:00Z">
              <w:rPr/>
            </w:rPrChange>
          </w:rPr>
          <w:t>various o</w:t>
        </w:r>
      </w:ins>
      <w:del w:id="4516" w:author="user" w:date="2020-02-27T07:03:00Z">
        <w:r w:rsidRPr="004F1E35" w:rsidDel="00DC673F">
          <w:rPr>
            <w:rFonts w:ascii="Times New Roman" w:hAnsi="Times New Roman" w:cs="Times New Roman"/>
            <w:rPrChange w:id="4517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518" w:author="user" w:date="2020-06-29T14:21:00Z">
            <w:rPr/>
          </w:rPrChange>
        </w:rPr>
        <w:t xml:space="preserve">pportunities </w:t>
      </w:r>
      <w:r w:rsidR="00B74E9E" w:rsidRPr="004F1E35">
        <w:rPr>
          <w:rFonts w:ascii="Times New Roman" w:hAnsi="Times New Roman" w:cs="Times New Roman"/>
          <w:rPrChange w:id="4519" w:author="user" w:date="2020-06-29T14:21:00Z">
            <w:rPr/>
          </w:rPrChange>
        </w:rPr>
        <w:t xml:space="preserve">which are </w:t>
      </w:r>
      <w:r w:rsidRPr="004F1E35">
        <w:rPr>
          <w:rFonts w:ascii="Times New Roman" w:hAnsi="Times New Roman" w:cs="Times New Roman"/>
          <w:rPrChange w:id="4520" w:author="user" w:date="2020-06-29T14:21:00Z">
            <w:rPr/>
          </w:rPrChange>
        </w:rPr>
        <w:t>approved</w:t>
      </w:r>
      <w:r w:rsidR="00B74E9E" w:rsidRPr="004F1E35">
        <w:rPr>
          <w:rFonts w:ascii="Times New Roman" w:hAnsi="Times New Roman" w:cs="Times New Roman"/>
          <w:rPrChange w:id="4521" w:author="user" w:date="2020-06-29T14:21:00Z">
            <w:rPr/>
          </w:rPrChange>
        </w:rPr>
        <w:t xml:space="preserve"> by</w:t>
      </w:r>
      <w:r w:rsidR="009A3DEC" w:rsidRPr="004F1E35">
        <w:rPr>
          <w:rFonts w:ascii="Times New Roman" w:hAnsi="Times New Roman" w:cs="Times New Roman"/>
          <w:rPrChange w:id="4522" w:author="user" w:date="2020-06-29T14:21:00Z">
            <w:rPr/>
          </w:rPrChange>
        </w:rPr>
        <w:t xml:space="preserve"> </w:t>
      </w:r>
      <w:ins w:id="4523" w:author="user" w:date="2020-02-27T07:03:00Z">
        <w:r w:rsidR="00DC673F" w:rsidRPr="004F1E35">
          <w:rPr>
            <w:rFonts w:ascii="Times New Roman" w:hAnsi="Times New Roman" w:cs="Times New Roman"/>
            <w:rPrChange w:id="4524" w:author="user" w:date="2020-06-29T14:21:00Z">
              <w:rPr/>
            </w:rPrChange>
          </w:rPr>
          <w:t xml:space="preserve">the </w:t>
        </w:r>
      </w:ins>
      <w:r w:rsidR="003D0051" w:rsidRPr="004F1E35">
        <w:rPr>
          <w:rFonts w:ascii="Times New Roman" w:hAnsi="Times New Roman" w:cs="Times New Roman"/>
          <w:rPrChange w:id="4525" w:author="user" w:date="2020-06-29T14:21:00Z">
            <w:rPr/>
          </w:rPrChange>
        </w:rPr>
        <w:t>administrator</w:t>
      </w:r>
      <w:r w:rsidR="00B74E9E" w:rsidRPr="004F1E35">
        <w:rPr>
          <w:rFonts w:ascii="Times New Roman" w:hAnsi="Times New Roman" w:cs="Times New Roman"/>
          <w:rPrChange w:id="4526" w:author="user" w:date="2020-06-29T14:21:00Z">
            <w:rPr/>
          </w:rPrChange>
        </w:rPr>
        <w:t>. On this screen, you can</w:t>
      </w:r>
      <w:r w:rsidR="0021111F" w:rsidRPr="004F1E35">
        <w:rPr>
          <w:rFonts w:ascii="Times New Roman" w:hAnsi="Times New Roman" w:cs="Times New Roman"/>
          <w:rPrChange w:id="4527" w:author="user" w:date="2020-06-29T14:21:00Z">
            <w:rPr/>
          </w:rPrChange>
        </w:rPr>
        <w:t xml:space="preserve"> view students</w:t>
      </w:r>
      <w:ins w:id="4528" w:author="user" w:date="2020-02-27T07:03:00Z">
        <w:r w:rsidR="00DC673F" w:rsidRPr="004F1E35">
          <w:rPr>
            <w:rFonts w:ascii="Times New Roman" w:hAnsi="Times New Roman" w:cs="Times New Roman"/>
            <w:rPrChange w:id="4529" w:author="user" w:date="2020-06-29T14:21:00Z">
              <w:rPr/>
            </w:rPrChange>
          </w:rPr>
          <w:t xml:space="preserve"> listed</w:t>
        </w:r>
      </w:ins>
      <w:r w:rsidR="0021111F" w:rsidRPr="004F1E35">
        <w:rPr>
          <w:rFonts w:ascii="Times New Roman" w:hAnsi="Times New Roman" w:cs="Times New Roman"/>
          <w:rPrChange w:id="4530" w:author="user" w:date="2020-06-29T14:21:00Z">
            <w:rPr/>
          </w:rPrChange>
        </w:rPr>
        <w:t xml:space="preserve"> and </w:t>
      </w:r>
      <w:r w:rsidRPr="004F1E35">
        <w:rPr>
          <w:rFonts w:ascii="Times New Roman" w:hAnsi="Times New Roman" w:cs="Times New Roman"/>
          <w:rPrChange w:id="4531" w:author="user" w:date="2020-06-29T14:21:00Z">
            <w:rPr/>
          </w:rPrChange>
        </w:rPr>
        <w:t xml:space="preserve">delete </w:t>
      </w:r>
      <w:ins w:id="4532" w:author="user" w:date="2020-02-27T07:03:00Z">
        <w:r w:rsidR="00DC673F" w:rsidRPr="004F1E35">
          <w:rPr>
            <w:rFonts w:ascii="Times New Roman" w:hAnsi="Times New Roman" w:cs="Times New Roman"/>
            <w:rPrChange w:id="4533" w:author="user" w:date="2020-06-29T14:21:00Z">
              <w:rPr/>
            </w:rPrChange>
          </w:rPr>
          <w:t>o</w:t>
        </w:r>
      </w:ins>
      <w:del w:id="4534" w:author="user" w:date="2020-02-27T07:03:00Z">
        <w:r w:rsidRPr="004F1E35" w:rsidDel="00DC673F">
          <w:rPr>
            <w:rFonts w:ascii="Times New Roman" w:hAnsi="Times New Roman" w:cs="Times New Roman"/>
            <w:rPrChange w:id="4535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536" w:author="user" w:date="2020-06-29T14:21:00Z">
            <w:rPr/>
          </w:rPrChange>
        </w:rPr>
        <w:t xml:space="preserve">pportunities. You can also search for opportunities to </w:t>
      </w:r>
      <w:r w:rsidR="0021111F" w:rsidRPr="004F1E35">
        <w:rPr>
          <w:rFonts w:ascii="Times New Roman" w:hAnsi="Times New Roman" w:cs="Times New Roman"/>
          <w:rPrChange w:id="4537" w:author="user" w:date="2020-06-29T14:21:00Z">
            <w:rPr/>
          </w:rPrChange>
        </w:rPr>
        <w:t xml:space="preserve">view students </w:t>
      </w:r>
      <w:r w:rsidRPr="004F1E35">
        <w:rPr>
          <w:rFonts w:ascii="Times New Roman" w:hAnsi="Times New Roman" w:cs="Times New Roman"/>
          <w:rPrChange w:id="4538" w:author="user" w:date="2020-06-29T14:21:00Z">
            <w:rPr/>
          </w:rPrChange>
        </w:rPr>
        <w:t xml:space="preserve">or delete </w:t>
      </w:r>
      <w:r w:rsidR="00CB56AD" w:rsidRPr="004F1E35">
        <w:rPr>
          <w:rFonts w:ascii="Times New Roman" w:hAnsi="Times New Roman" w:cs="Times New Roman"/>
          <w:rPrChange w:id="4539" w:author="user" w:date="2020-06-29T14:21:00Z">
            <w:rPr/>
          </w:rPrChange>
        </w:rPr>
        <w:t>them.</w:t>
      </w:r>
    </w:p>
    <w:p w14:paraId="3EC3F2DF" w14:textId="77777777" w:rsidR="00390353" w:rsidRPr="004F1E35" w:rsidRDefault="005D4212">
      <w:pPr>
        <w:spacing w:line="240" w:lineRule="auto"/>
        <w:jc w:val="both"/>
        <w:rPr>
          <w:rFonts w:ascii="Times New Roman" w:hAnsi="Times New Roman" w:cs="Times New Roman"/>
          <w:rPrChange w:id="4540" w:author="user" w:date="2020-06-29T14:21:00Z">
            <w:rPr/>
          </w:rPrChange>
        </w:rPr>
        <w:pPrChange w:id="4541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542" w:author="user" w:date="2020-06-29T14:21:00Z">
            <w:rPr>
              <w:noProof/>
            </w:rPr>
          </w:rPrChange>
        </w:rPr>
        <w:drawing>
          <wp:inline distT="0" distB="0" distL="0" distR="0" wp14:anchorId="61FD6DE9" wp14:editId="5F1BDAC6">
            <wp:extent cx="5943600" cy="2881478"/>
            <wp:effectExtent l="19050" t="19050" r="0" b="0"/>
            <wp:docPr id="1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91FB6" w14:textId="77777777" w:rsidR="005D311E" w:rsidRPr="004F1E35" w:rsidRDefault="005D311E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4543" w:author="user" w:date="2020-06-29T14:21:00Z">
            <w:rPr>
              <w:i/>
              <w:sz w:val="24"/>
              <w:szCs w:val="24"/>
            </w:rPr>
          </w:rPrChange>
        </w:rPr>
        <w:pPrChange w:id="4544" w:author="user" w:date="2020-06-29T14:21:00Z">
          <w:pPr>
            <w:pStyle w:val="Heading2"/>
          </w:pPr>
        </w:pPrChange>
      </w:pPr>
      <w:bookmarkStart w:id="4545" w:name="_Toc44335652"/>
      <w:r w:rsidRPr="004F1E35">
        <w:rPr>
          <w:rFonts w:ascii="Times New Roman" w:hAnsi="Times New Roman" w:cs="Times New Roman"/>
          <w:i/>
          <w:sz w:val="24"/>
          <w:szCs w:val="24"/>
          <w:rPrChange w:id="4546" w:author="user" w:date="2020-06-29T14:21:00Z">
            <w:rPr>
              <w:i/>
              <w:sz w:val="24"/>
              <w:szCs w:val="24"/>
            </w:rPr>
          </w:rPrChange>
        </w:rPr>
        <w:t>To delete opportunity:</w:t>
      </w:r>
      <w:bookmarkEnd w:id="4545"/>
    </w:p>
    <w:p w14:paraId="56528CFD" w14:textId="77777777" w:rsidR="005D311E" w:rsidRPr="004F1E35" w:rsidRDefault="005D311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547" w:author="user" w:date="2020-06-29T14:21:00Z">
            <w:rPr/>
          </w:rPrChange>
        </w:rPr>
        <w:pPrChange w:id="4548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549" w:author="user" w:date="2020-06-29T14:21:00Z">
            <w:rPr/>
          </w:rPrChange>
        </w:rPr>
        <w:t>Click the ellipsis icon as shown in the screen above.</w:t>
      </w:r>
    </w:p>
    <w:p w14:paraId="37F7BA20" w14:textId="77777777" w:rsidR="005D311E" w:rsidRPr="004F1E35" w:rsidDel="00687969" w:rsidRDefault="005D311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del w:id="4550" w:author="user" w:date="2020-06-29T15:02:00Z"/>
          <w:rFonts w:ascii="Times New Roman" w:hAnsi="Times New Roman" w:cs="Times New Roman"/>
          <w:rPrChange w:id="4551" w:author="user" w:date="2020-06-29T14:21:00Z">
            <w:rPr>
              <w:del w:id="4552" w:author="user" w:date="2020-06-29T15:02:00Z"/>
            </w:rPr>
          </w:rPrChange>
        </w:rPr>
        <w:pPrChange w:id="4553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55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555" w:author="user" w:date="2020-06-29T14:21:00Z">
            <w:rPr>
              <w:b/>
              <w:bCs/>
            </w:rPr>
          </w:rPrChange>
        </w:rPr>
        <w:t>Delete Opportunity</w:t>
      </w:r>
      <w:r w:rsidRPr="004F1E35">
        <w:rPr>
          <w:rFonts w:ascii="Times New Roman" w:hAnsi="Times New Roman" w:cs="Times New Roman"/>
          <w:rPrChange w:id="4556" w:author="user" w:date="2020-06-29T14:21:00Z">
            <w:rPr/>
          </w:rPrChange>
        </w:rPr>
        <w:t xml:space="preserve"> button.</w:t>
      </w:r>
    </w:p>
    <w:p w14:paraId="35AC2CE6" w14:textId="77777777" w:rsidR="005D311E" w:rsidRPr="00687969" w:rsidRDefault="005D311E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557" w:author="user" w:date="2020-06-29T15:02:00Z">
            <w:rPr/>
          </w:rPrChange>
        </w:rPr>
        <w:pPrChange w:id="4558" w:author="user" w:date="2020-06-29T14:21:00Z">
          <w:pPr/>
        </w:pPrChange>
      </w:pPr>
    </w:p>
    <w:p w14:paraId="29435424" w14:textId="77777777" w:rsidR="00390353" w:rsidRPr="004F1E35" w:rsidRDefault="00390353">
      <w:pPr>
        <w:pStyle w:val="Heading4"/>
        <w:spacing w:line="240" w:lineRule="auto"/>
        <w:jc w:val="both"/>
        <w:rPr>
          <w:rFonts w:ascii="Times New Roman" w:hAnsi="Times New Roman" w:cs="Times New Roman"/>
          <w:rPrChange w:id="4559" w:author="user" w:date="2020-06-29T14:21:00Z">
            <w:rPr/>
          </w:rPrChange>
        </w:rPr>
        <w:pPrChange w:id="4560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4561" w:author="user" w:date="2020-06-29T14:21:00Z">
            <w:rPr/>
          </w:rPrChange>
        </w:rPr>
        <w:t xml:space="preserve">To view Students: </w:t>
      </w:r>
    </w:p>
    <w:p w14:paraId="16FFA1BA" w14:textId="77777777" w:rsidR="00390353" w:rsidRPr="004F1E35" w:rsidRDefault="00390353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4562" w:author="user" w:date="2020-06-29T14:21:00Z">
            <w:rPr/>
          </w:rPrChange>
        </w:rPr>
        <w:pPrChange w:id="4563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564" w:author="user" w:date="2020-06-29T14:21:00Z">
            <w:rPr/>
          </w:rPrChange>
        </w:rPr>
        <w:t>Click the ellipsis icon as shown in the screen above.</w:t>
      </w:r>
    </w:p>
    <w:p w14:paraId="67EC1C55" w14:textId="77777777" w:rsidR="00390353" w:rsidRPr="004F1E35" w:rsidRDefault="00390353">
      <w:pPr>
        <w:pStyle w:val="ListParagraph"/>
        <w:numPr>
          <w:ilvl w:val="0"/>
          <w:numId w:val="28"/>
        </w:numPr>
        <w:spacing w:after="160" w:line="240" w:lineRule="auto"/>
        <w:jc w:val="both"/>
        <w:rPr>
          <w:rFonts w:ascii="Times New Roman" w:hAnsi="Times New Roman" w:cs="Times New Roman"/>
          <w:rPrChange w:id="4565" w:author="user" w:date="2020-06-29T14:21:00Z">
            <w:rPr/>
          </w:rPrChange>
        </w:rPr>
        <w:pPrChange w:id="4566" w:author="user" w:date="2020-06-29T14:21:00Z">
          <w:pPr>
            <w:pStyle w:val="ListParagraph"/>
            <w:numPr>
              <w:numId w:val="2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567" w:author="user" w:date="2020-06-29T14:21:00Z">
            <w:rPr/>
          </w:rPrChange>
        </w:rPr>
        <w:t xml:space="preserve">Click the </w:t>
      </w:r>
      <w:r w:rsidR="005D4212" w:rsidRPr="004F1E35">
        <w:rPr>
          <w:rFonts w:ascii="Times New Roman" w:hAnsi="Times New Roman" w:cs="Times New Roman"/>
          <w:b/>
          <w:bCs/>
          <w:rPrChange w:id="4568" w:author="user" w:date="2020-06-29T14:21:00Z">
            <w:rPr>
              <w:b/>
              <w:bCs/>
            </w:rPr>
          </w:rPrChange>
        </w:rPr>
        <w:t xml:space="preserve">Student Profiles </w:t>
      </w:r>
      <w:r w:rsidRPr="004F1E35">
        <w:rPr>
          <w:rFonts w:ascii="Times New Roman" w:hAnsi="Times New Roman" w:cs="Times New Roman"/>
          <w:rPrChange w:id="4569" w:author="user" w:date="2020-06-29T14:21:00Z">
            <w:rPr/>
          </w:rPrChange>
        </w:rPr>
        <w:t xml:space="preserve">button, then </w:t>
      </w:r>
      <w:r w:rsidR="00005AE9" w:rsidRPr="004F1E35">
        <w:rPr>
          <w:rFonts w:ascii="Times New Roman" w:hAnsi="Times New Roman" w:cs="Times New Roman"/>
          <w:rPrChange w:id="4570" w:author="user" w:date="2020-06-29T14:21:00Z">
            <w:rPr/>
          </w:rPrChange>
        </w:rPr>
        <w:t>organizer</w:t>
      </w:r>
      <w:r w:rsidRPr="004F1E35">
        <w:rPr>
          <w:rFonts w:ascii="Times New Roman" w:hAnsi="Times New Roman" w:cs="Times New Roman"/>
          <w:rPrChange w:id="4571" w:author="user" w:date="2020-06-29T14:21:00Z">
            <w:rPr/>
          </w:rPrChange>
        </w:rPr>
        <w:t xml:space="preserve"> will </w:t>
      </w:r>
      <w:ins w:id="4572" w:author="user" w:date="2020-02-27T07:04:00Z">
        <w:r w:rsidR="00DC673F" w:rsidRPr="004F1E35">
          <w:rPr>
            <w:rFonts w:ascii="Times New Roman" w:hAnsi="Times New Roman" w:cs="Times New Roman"/>
            <w:rPrChange w:id="4573" w:author="user" w:date="2020-06-29T14:21:00Z">
              <w:rPr>
                <w:highlight w:val="yellow"/>
              </w:rPr>
            </w:rPrChange>
          </w:rPr>
          <w:t xml:space="preserve">be </w:t>
        </w:r>
      </w:ins>
      <w:r w:rsidRPr="004F1E35">
        <w:rPr>
          <w:rFonts w:ascii="Times New Roman" w:hAnsi="Times New Roman" w:cs="Times New Roman"/>
          <w:rPrChange w:id="4574" w:author="user" w:date="2020-06-29T14:21:00Z">
            <w:rPr/>
          </w:rPrChange>
        </w:rPr>
        <w:t>redirect</w:t>
      </w:r>
      <w:ins w:id="4575" w:author="user" w:date="2020-02-27T07:04:00Z">
        <w:r w:rsidR="00DC673F" w:rsidRPr="004F1E35">
          <w:rPr>
            <w:rFonts w:ascii="Times New Roman" w:hAnsi="Times New Roman" w:cs="Times New Roman"/>
            <w:rPrChange w:id="4576" w:author="user" w:date="2020-06-29T14:21:00Z">
              <w:rPr>
                <w:highlight w:val="yellow"/>
              </w:rPr>
            </w:rPrChange>
          </w:rPr>
          <w:t>ed</w:t>
        </w:r>
      </w:ins>
      <w:r w:rsidRPr="004F1E35">
        <w:rPr>
          <w:rFonts w:ascii="Times New Roman" w:hAnsi="Times New Roman" w:cs="Times New Roman"/>
          <w:rPrChange w:id="4577" w:author="user" w:date="2020-06-29T14:21:00Z">
            <w:rPr/>
          </w:rPrChange>
        </w:rPr>
        <w:t xml:space="preserve"> to the </w:t>
      </w:r>
      <w:r w:rsidR="00005AE9" w:rsidRPr="004F1E35">
        <w:rPr>
          <w:rFonts w:ascii="Times New Roman" w:hAnsi="Times New Roman" w:cs="Times New Roman"/>
          <w:rPrChange w:id="4578" w:author="user" w:date="2020-06-29T14:21:00Z">
            <w:rPr/>
          </w:rPrChange>
        </w:rPr>
        <w:t>student profiles</w:t>
      </w:r>
      <w:r w:rsidRPr="004F1E35">
        <w:rPr>
          <w:rFonts w:ascii="Times New Roman" w:hAnsi="Times New Roman" w:cs="Times New Roman"/>
          <w:rPrChange w:id="4579" w:author="user" w:date="2020-06-29T14:21:00Z">
            <w:rPr/>
          </w:rPrChange>
        </w:rPr>
        <w:t xml:space="preserve"> screen.</w:t>
      </w:r>
    </w:p>
    <w:p w14:paraId="6807D8D2" w14:textId="77777777" w:rsidR="00390353" w:rsidRPr="004F1E35" w:rsidRDefault="00390353">
      <w:pPr>
        <w:pStyle w:val="ListParagraph"/>
        <w:numPr>
          <w:ilvl w:val="0"/>
          <w:numId w:val="28"/>
        </w:numPr>
        <w:spacing w:line="240" w:lineRule="auto"/>
        <w:jc w:val="both"/>
        <w:rPr>
          <w:rFonts w:ascii="Times New Roman" w:hAnsi="Times New Roman" w:cs="Times New Roman"/>
          <w:rPrChange w:id="4580" w:author="user" w:date="2020-06-29T14:21:00Z">
            <w:rPr/>
          </w:rPrChange>
        </w:rPr>
        <w:pPrChange w:id="4581" w:author="user" w:date="2020-06-29T14:21:00Z">
          <w:pPr>
            <w:pStyle w:val="ListParagraph"/>
            <w:numPr>
              <w:numId w:val="28"/>
            </w:numPr>
            <w:ind w:hanging="360"/>
          </w:pPr>
        </w:pPrChange>
      </w:pPr>
      <w:r w:rsidRPr="004F1E35">
        <w:rPr>
          <w:rFonts w:ascii="Times New Roman" w:hAnsi="Times New Roman" w:cs="Times New Roman"/>
          <w:rPrChange w:id="4582" w:author="user" w:date="2020-06-29T14:21:00Z">
            <w:rPr/>
          </w:rPrChange>
        </w:rPr>
        <w:t xml:space="preserve">There are three tabs in this screen; </w:t>
      </w:r>
      <w:r w:rsidR="00144FAA" w:rsidRPr="004F1E35">
        <w:rPr>
          <w:rFonts w:ascii="Times New Roman" w:hAnsi="Times New Roman" w:cs="Times New Roman"/>
          <w:rPrChange w:id="4583" w:author="user" w:date="2020-06-29T14:21:00Z">
            <w:rPr/>
          </w:rPrChange>
        </w:rPr>
        <w:t>Interested Students</w:t>
      </w:r>
      <w:r w:rsidRPr="004F1E35">
        <w:rPr>
          <w:rFonts w:ascii="Times New Roman" w:hAnsi="Times New Roman" w:cs="Times New Roman"/>
          <w:rPrChange w:id="4584" w:author="user" w:date="2020-06-29T14:21:00Z">
            <w:rPr/>
          </w:rPrChange>
        </w:rPr>
        <w:t xml:space="preserve">, </w:t>
      </w:r>
      <w:r w:rsidR="00144FAA" w:rsidRPr="004F1E35">
        <w:rPr>
          <w:rFonts w:ascii="Times New Roman" w:hAnsi="Times New Roman" w:cs="Times New Roman"/>
          <w:rPrChange w:id="4585" w:author="user" w:date="2020-06-29T14:21:00Z">
            <w:rPr/>
          </w:rPrChange>
        </w:rPr>
        <w:t>Selected Students</w:t>
      </w:r>
      <w:r w:rsidRPr="004F1E35">
        <w:rPr>
          <w:rFonts w:ascii="Times New Roman" w:hAnsi="Times New Roman" w:cs="Times New Roman"/>
          <w:rPrChange w:id="4586" w:author="user" w:date="2020-06-29T14:21:00Z">
            <w:rPr/>
          </w:rPrChange>
        </w:rPr>
        <w:t xml:space="preserve">, Rejected </w:t>
      </w:r>
      <w:r w:rsidR="00144FAA" w:rsidRPr="004F1E35">
        <w:rPr>
          <w:rFonts w:ascii="Times New Roman" w:hAnsi="Times New Roman" w:cs="Times New Roman"/>
          <w:rPrChange w:id="4587" w:author="user" w:date="2020-06-29T14:21:00Z">
            <w:rPr/>
          </w:rPrChange>
        </w:rPr>
        <w:t>Students</w:t>
      </w:r>
      <w:r w:rsidRPr="004F1E35">
        <w:rPr>
          <w:rFonts w:ascii="Times New Roman" w:hAnsi="Times New Roman" w:cs="Times New Roman"/>
          <w:rPrChange w:id="4588" w:author="user" w:date="2020-06-29T14:21:00Z">
            <w:rPr/>
          </w:rPrChange>
        </w:rPr>
        <w:t>.</w:t>
      </w:r>
    </w:p>
    <w:p w14:paraId="1015D85E" w14:textId="77777777" w:rsidR="00390353" w:rsidRPr="004F1E35" w:rsidRDefault="00C044BC">
      <w:pPr>
        <w:pStyle w:val="Heading3"/>
        <w:spacing w:line="240" w:lineRule="auto"/>
        <w:jc w:val="both"/>
        <w:rPr>
          <w:rFonts w:ascii="Times New Roman" w:hAnsi="Times New Roman" w:cs="Times New Roman"/>
          <w:rPrChange w:id="4589" w:author="user" w:date="2020-06-29T14:21:00Z">
            <w:rPr/>
          </w:rPrChange>
        </w:rPr>
        <w:pPrChange w:id="4590" w:author="user" w:date="2020-06-29T14:21:00Z">
          <w:pPr>
            <w:pStyle w:val="Heading3"/>
          </w:pPr>
        </w:pPrChange>
      </w:pPr>
      <w:bookmarkStart w:id="4591" w:name="_Toc44335653"/>
      <w:r w:rsidRPr="004F1E35">
        <w:rPr>
          <w:rFonts w:ascii="Times New Roman" w:hAnsi="Times New Roman" w:cs="Times New Roman"/>
          <w:rPrChange w:id="4592" w:author="user" w:date="2020-06-29T14:21:00Z">
            <w:rPr/>
          </w:rPrChange>
        </w:rPr>
        <w:t>Interested Students</w:t>
      </w:r>
      <w:r w:rsidR="00390353" w:rsidRPr="004F1E35">
        <w:rPr>
          <w:rFonts w:ascii="Times New Roman" w:hAnsi="Times New Roman" w:cs="Times New Roman"/>
          <w:rPrChange w:id="4593" w:author="user" w:date="2020-06-29T14:21:00Z">
            <w:rPr/>
          </w:rPrChange>
        </w:rPr>
        <w:t xml:space="preserve"> tab:</w:t>
      </w:r>
      <w:bookmarkEnd w:id="4591"/>
    </w:p>
    <w:p w14:paraId="311A4D17" w14:textId="2EDF9DEB" w:rsidR="00390353" w:rsidRPr="004F1E35" w:rsidRDefault="00390353">
      <w:pPr>
        <w:spacing w:line="240" w:lineRule="auto"/>
        <w:jc w:val="both"/>
        <w:rPr>
          <w:rFonts w:ascii="Times New Roman" w:hAnsi="Times New Roman" w:cs="Times New Roman"/>
          <w:rPrChange w:id="4594" w:author="user" w:date="2020-06-29T14:21:00Z">
            <w:rPr/>
          </w:rPrChange>
        </w:rPr>
        <w:pPrChange w:id="4595" w:author="user" w:date="2020-06-29T15:02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596" w:author="user" w:date="2020-06-29T14:21:00Z">
            <w:rPr/>
          </w:rPrChange>
        </w:rPr>
        <w:t xml:space="preserve">In the </w:t>
      </w:r>
      <w:r w:rsidR="00B6606E" w:rsidRPr="004F1E35">
        <w:rPr>
          <w:rFonts w:ascii="Times New Roman" w:hAnsi="Times New Roman" w:cs="Times New Roman"/>
          <w:b/>
          <w:bCs/>
          <w:rPrChange w:id="4597" w:author="user" w:date="2020-06-29T14:21:00Z">
            <w:rPr/>
          </w:rPrChange>
        </w:rPr>
        <w:t>Interested Students</w:t>
      </w:r>
      <w:r w:rsidRPr="004F1E35">
        <w:rPr>
          <w:rFonts w:ascii="Times New Roman" w:hAnsi="Times New Roman" w:cs="Times New Roman"/>
          <w:rPrChange w:id="4598" w:author="user" w:date="2020-06-29T14:21:00Z">
            <w:rPr/>
          </w:rPrChange>
        </w:rPr>
        <w:t xml:space="preserve"> tab</w:t>
      </w:r>
      <w:ins w:id="4599" w:author="user" w:date="2020-02-27T07:04:00Z">
        <w:r w:rsidR="00DC673F" w:rsidRPr="004F1E35">
          <w:rPr>
            <w:rFonts w:ascii="Times New Roman" w:hAnsi="Times New Roman" w:cs="Times New Roman"/>
            <w:rPrChange w:id="4600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601" w:author="user" w:date="2020-06-29T14:21:00Z">
            <w:rPr/>
          </w:rPrChange>
        </w:rPr>
        <w:t xml:space="preserve"> </w:t>
      </w:r>
      <w:r w:rsidR="00B6606E" w:rsidRPr="004F1E35">
        <w:rPr>
          <w:rFonts w:ascii="Times New Roman" w:hAnsi="Times New Roman" w:cs="Times New Roman"/>
          <w:rPrChange w:id="4602" w:author="user" w:date="2020-06-29T14:21:00Z">
            <w:rPr/>
          </w:rPrChange>
        </w:rPr>
        <w:t>organizer can view the students who are interested in</w:t>
      </w:r>
      <w:ins w:id="4603" w:author="user" w:date="2020-06-29T15:03:00Z">
        <w:r w:rsidR="008D2E3C">
          <w:rPr>
            <w:rFonts w:ascii="Times New Roman" w:hAnsi="Times New Roman" w:cs="Times New Roman"/>
          </w:rPr>
          <w:t xml:space="preserve"> an</w:t>
        </w:r>
      </w:ins>
      <w:r w:rsidR="00B6606E" w:rsidRPr="004F1E35">
        <w:rPr>
          <w:rFonts w:ascii="Times New Roman" w:hAnsi="Times New Roman" w:cs="Times New Roman"/>
          <w:rPrChange w:id="4604" w:author="user" w:date="2020-06-29T14:21:00Z">
            <w:rPr/>
          </w:rPrChange>
        </w:rPr>
        <w:t xml:space="preserve"> opportunity</w:t>
      </w:r>
      <w:r w:rsidRPr="004F1E35">
        <w:rPr>
          <w:rFonts w:ascii="Times New Roman" w:hAnsi="Times New Roman" w:cs="Times New Roman"/>
          <w:rPrChange w:id="4605" w:author="user" w:date="2020-06-29T14:21:00Z">
            <w:rPr/>
          </w:rPrChange>
        </w:rPr>
        <w:t xml:space="preserve">. </w:t>
      </w:r>
      <w:r w:rsidR="00B6606E" w:rsidRPr="004F1E35">
        <w:rPr>
          <w:rFonts w:ascii="Times New Roman" w:hAnsi="Times New Roman" w:cs="Times New Roman"/>
          <w:rPrChange w:id="4606" w:author="user" w:date="2020-06-29T14:21:00Z">
            <w:rPr/>
          </w:rPrChange>
        </w:rPr>
        <w:t xml:space="preserve">On this screen, you can approve, </w:t>
      </w:r>
      <w:proofErr w:type="gramStart"/>
      <w:r w:rsidRPr="004F1E35">
        <w:rPr>
          <w:rFonts w:ascii="Times New Roman" w:hAnsi="Times New Roman" w:cs="Times New Roman"/>
          <w:rPrChange w:id="4607" w:author="user" w:date="2020-06-29T14:21:00Z">
            <w:rPr/>
          </w:rPrChange>
        </w:rPr>
        <w:t>reject</w:t>
      </w:r>
      <w:proofErr w:type="gramEnd"/>
      <w:r w:rsidRPr="004F1E35">
        <w:rPr>
          <w:rFonts w:ascii="Times New Roman" w:hAnsi="Times New Roman" w:cs="Times New Roman"/>
          <w:rPrChange w:id="4608" w:author="user" w:date="2020-06-29T14:21:00Z">
            <w:rPr/>
          </w:rPrChange>
        </w:rPr>
        <w:t xml:space="preserve"> </w:t>
      </w:r>
      <w:r w:rsidR="00B6606E" w:rsidRPr="004F1E35">
        <w:rPr>
          <w:rFonts w:ascii="Times New Roman" w:hAnsi="Times New Roman" w:cs="Times New Roman"/>
          <w:rPrChange w:id="4609" w:author="user" w:date="2020-06-29T14:21:00Z">
            <w:rPr/>
          </w:rPrChange>
        </w:rPr>
        <w:t>or view students</w:t>
      </w:r>
      <w:r w:rsidRPr="004F1E35">
        <w:rPr>
          <w:rFonts w:ascii="Times New Roman" w:hAnsi="Times New Roman" w:cs="Times New Roman"/>
          <w:rPrChange w:id="4610" w:author="user" w:date="2020-06-29T14:21:00Z">
            <w:rPr/>
          </w:rPrChange>
        </w:rPr>
        <w:t xml:space="preserve">. You can also search for </w:t>
      </w:r>
      <w:r w:rsidR="00535D62" w:rsidRPr="004F1E35">
        <w:rPr>
          <w:rFonts w:ascii="Times New Roman" w:hAnsi="Times New Roman" w:cs="Times New Roman"/>
          <w:rPrChange w:id="4611" w:author="user" w:date="2020-06-29T14:21:00Z">
            <w:rPr/>
          </w:rPrChange>
        </w:rPr>
        <w:t xml:space="preserve">students to approve, </w:t>
      </w:r>
      <w:proofErr w:type="gramStart"/>
      <w:r w:rsidR="00535D62" w:rsidRPr="004F1E35">
        <w:rPr>
          <w:rFonts w:ascii="Times New Roman" w:hAnsi="Times New Roman" w:cs="Times New Roman"/>
          <w:rPrChange w:id="4612" w:author="user" w:date="2020-06-29T14:21:00Z">
            <w:rPr/>
          </w:rPrChange>
        </w:rPr>
        <w:t>reject</w:t>
      </w:r>
      <w:proofErr w:type="gramEnd"/>
      <w:r w:rsidR="00535D62" w:rsidRPr="004F1E35">
        <w:rPr>
          <w:rFonts w:ascii="Times New Roman" w:hAnsi="Times New Roman" w:cs="Times New Roman"/>
          <w:rPrChange w:id="4613" w:author="user" w:date="2020-06-29T14:21:00Z">
            <w:rPr/>
          </w:rPrChange>
        </w:rPr>
        <w:t xml:space="preserve"> or view </w:t>
      </w:r>
      <w:ins w:id="4614" w:author="user" w:date="2020-06-29T15:03:00Z">
        <w:r w:rsidR="008D2E3C">
          <w:rPr>
            <w:rFonts w:ascii="Times New Roman" w:hAnsi="Times New Roman" w:cs="Times New Roman"/>
          </w:rPr>
          <w:t xml:space="preserve">their </w:t>
        </w:r>
      </w:ins>
      <w:r w:rsidR="00535D62" w:rsidRPr="004F1E35">
        <w:rPr>
          <w:rFonts w:ascii="Times New Roman" w:hAnsi="Times New Roman" w:cs="Times New Roman"/>
          <w:rPrChange w:id="4615" w:author="user" w:date="2020-06-29T14:21:00Z">
            <w:rPr/>
          </w:rPrChange>
        </w:rPr>
        <w:t>details</w:t>
      </w:r>
      <w:del w:id="4616" w:author="user" w:date="2020-06-29T15:03:00Z">
        <w:r w:rsidR="00535D62" w:rsidRPr="004F1E35" w:rsidDel="008D2E3C">
          <w:rPr>
            <w:rFonts w:ascii="Times New Roman" w:hAnsi="Times New Roman" w:cs="Times New Roman"/>
            <w:rPrChange w:id="4617" w:author="user" w:date="2020-06-29T14:21:00Z">
              <w:rPr/>
            </w:rPrChange>
          </w:rPr>
          <w:delText xml:space="preserve"> of them</w:delText>
        </w:r>
      </w:del>
      <w:r w:rsidRPr="004F1E35">
        <w:rPr>
          <w:rFonts w:ascii="Times New Roman" w:hAnsi="Times New Roman" w:cs="Times New Roman"/>
          <w:rPrChange w:id="4618" w:author="user" w:date="2020-06-29T14:21:00Z">
            <w:rPr/>
          </w:rPrChange>
        </w:rPr>
        <w:t xml:space="preserve">. </w:t>
      </w:r>
    </w:p>
    <w:p w14:paraId="590C3502" w14:textId="77777777" w:rsidR="00B6606E" w:rsidRPr="004F1E35" w:rsidRDefault="00B6606E">
      <w:pPr>
        <w:spacing w:line="240" w:lineRule="auto"/>
        <w:jc w:val="both"/>
        <w:rPr>
          <w:rFonts w:ascii="Times New Roman" w:hAnsi="Times New Roman" w:cs="Times New Roman"/>
          <w:rPrChange w:id="4619" w:author="user" w:date="2020-06-29T14:21:00Z">
            <w:rPr/>
          </w:rPrChange>
        </w:rPr>
        <w:pPrChange w:id="4620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621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71B150F0" wp14:editId="3F1D120B">
            <wp:extent cx="5943600" cy="3525349"/>
            <wp:effectExtent l="19050" t="19050" r="0" b="0"/>
            <wp:docPr id="1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A7CC5" w14:textId="77777777" w:rsidR="00B74E9E" w:rsidRPr="004F1E35" w:rsidRDefault="00B74E9E">
      <w:pPr>
        <w:spacing w:line="240" w:lineRule="auto"/>
        <w:jc w:val="both"/>
        <w:rPr>
          <w:rFonts w:ascii="Times New Roman" w:hAnsi="Times New Roman" w:cs="Times New Roman"/>
          <w:rPrChange w:id="4622" w:author="user" w:date="2020-06-29T14:21:00Z">
            <w:rPr/>
          </w:rPrChange>
        </w:rPr>
        <w:pPrChange w:id="4623" w:author="user" w:date="2020-06-29T14:21:00Z">
          <w:pPr/>
        </w:pPrChange>
      </w:pPr>
    </w:p>
    <w:p w14:paraId="5E7172BF" w14:textId="77777777" w:rsidR="005331ED" w:rsidRPr="004F1E35" w:rsidRDefault="005331ED">
      <w:pPr>
        <w:pStyle w:val="Heading4"/>
        <w:spacing w:line="240" w:lineRule="auto"/>
        <w:jc w:val="both"/>
        <w:rPr>
          <w:rFonts w:ascii="Times New Roman" w:hAnsi="Times New Roman" w:cs="Times New Roman"/>
          <w:rPrChange w:id="4624" w:author="user" w:date="2020-06-29T14:21:00Z">
            <w:rPr/>
          </w:rPrChange>
        </w:rPr>
        <w:pPrChange w:id="4625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4626" w:author="user" w:date="2020-06-29T14:21:00Z">
            <w:rPr/>
          </w:rPrChange>
        </w:rPr>
        <w:t>To select students:</w:t>
      </w:r>
    </w:p>
    <w:p w14:paraId="414BF9C8" w14:textId="77777777" w:rsidR="005331ED" w:rsidRPr="004F1E35" w:rsidRDefault="005331ED">
      <w:pPr>
        <w:pStyle w:val="ListParagraph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 w:cs="Times New Roman"/>
          <w:rPrChange w:id="4627" w:author="user" w:date="2020-06-29T14:21:00Z">
            <w:rPr/>
          </w:rPrChange>
        </w:rPr>
        <w:pPrChange w:id="4628" w:author="user" w:date="2020-06-29T14:21:00Z">
          <w:pPr>
            <w:pStyle w:val="ListParagraph"/>
            <w:numPr>
              <w:numId w:val="1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29" w:author="user" w:date="2020-06-29T14:21:00Z">
            <w:rPr/>
          </w:rPrChange>
        </w:rPr>
        <w:t>On the Interested Students tab, select the student to be selected.</w:t>
      </w:r>
    </w:p>
    <w:p w14:paraId="1ABA32D1" w14:textId="77777777" w:rsidR="005331ED" w:rsidRPr="004F1E35" w:rsidRDefault="005331ED">
      <w:pPr>
        <w:pStyle w:val="ListParagraph"/>
        <w:numPr>
          <w:ilvl w:val="0"/>
          <w:numId w:val="18"/>
        </w:numPr>
        <w:spacing w:after="160" w:line="240" w:lineRule="auto"/>
        <w:jc w:val="both"/>
        <w:rPr>
          <w:rFonts w:ascii="Times New Roman" w:hAnsi="Times New Roman" w:cs="Times New Roman"/>
          <w:rPrChange w:id="4630" w:author="user" w:date="2020-06-29T14:21:00Z">
            <w:rPr/>
          </w:rPrChange>
        </w:rPr>
        <w:pPrChange w:id="4631" w:author="user" w:date="2020-06-29T14:21:00Z">
          <w:pPr>
            <w:pStyle w:val="ListParagraph"/>
            <w:numPr>
              <w:numId w:val="18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32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633" w:author="user" w:date="2020-06-29T14:21:00Z">
            <w:rPr>
              <w:b/>
              <w:bCs/>
            </w:rPr>
          </w:rPrChange>
        </w:rPr>
        <w:t>Select</w:t>
      </w:r>
      <w:r w:rsidRPr="004F1E35">
        <w:rPr>
          <w:rFonts w:ascii="Times New Roman" w:hAnsi="Times New Roman" w:cs="Times New Roman"/>
          <w:rPrChange w:id="4634" w:author="user" w:date="2020-06-29T14:21:00Z">
            <w:rPr/>
          </w:rPrChange>
        </w:rPr>
        <w:t xml:space="preserve"> button at the </w:t>
      </w:r>
      <w:r w:rsidR="001356F0" w:rsidRPr="004F1E35">
        <w:rPr>
          <w:rFonts w:ascii="Times New Roman" w:hAnsi="Times New Roman" w:cs="Times New Roman"/>
          <w:rPrChange w:id="4635" w:author="user" w:date="2020-06-29T14:21:00Z">
            <w:rPr/>
          </w:rPrChange>
        </w:rPr>
        <w:t>right side</w:t>
      </w:r>
      <w:r w:rsidRPr="004F1E35">
        <w:rPr>
          <w:rFonts w:ascii="Times New Roman" w:hAnsi="Times New Roman" w:cs="Times New Roman"/>
          <w:rPrChange w:id="4636" w:author="user" w:date="2020-06-29T14:21:00Z">
            <w:rPr/>
          </w:rPrChange>
        </w:rPr>
        <w:t xml:space="preserve"> of the student.</w:t>
      </w:r>
    </w:p>
    <w:p w14:paraId="743C4880" w14:textId="77777777" w:rsidR="005331ED" w:rsidRPr="004F1E35" w:rsidRDefault="005331ED">
      <w:pPr>
        <w:pStyle w:val="Heading4"/>
        <w:spacing w:line="240" w:lineRule="auto"/>
        <w:jc w:val="both"/>
        <w:rPr>
          <w:rFonts w:ascii="Times New Roman" w:hAnsi="Times New Roman" w:cs="Times New Roman"/>
          <w:rPrChange w:id="4637" w:author="user" w:date="2020-06-29T14:21:00Z">
            <w:rPr/>
          </w:rPrChange>
        </w:rPr>
        <w:pPrChange w:id="4638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4639" w:author="user" w:date="2020-06-29T14:21:00Z">
            <w:rPr/>
          </w:rPrChange>
        </w:rPr>
        <w:t xml:space="preserve">To reject </w:t>
      </w:r>
      <w:r w:rsidR="00C77FF9" w:rsidRPr="004F1E35">
        <w:rPr>
          <w:rFonts w:ascii="Times New Roman" w:hAnsi="Times New Roman" w:cs="Times New Roman"/>
          <w:rPrChange w:id="4640" w:author="user" w:date="2020-06-29T14:21:00Z">
            <w:rPr/>
          </w:rPrChange>
        </w:rPr>
        <w:t>students</w:t>
      </w:r>
      <w:r w:rsidRPr="004F1E35">
        <w:rPr>
          <w:rFonts w:ascii="Times New Roman" w:hAnsi="Times New Roman" w:cs="Times New Roman"/>
          <w:rPrChange w:id="4641" w:author="user" w:date="2020-06-29T14:21:00Z">
            <w:rPr/>
          </w:rPrChange>
        </w:rPr>
        <w:t xml:space="preserve">: </w:t>
      </w:r>
    </w:p>
    <w:p w14:paraId="47B648C4" w14:textId="77777777" w:rsidR="005331ED" w:rsidRPr="004F1E35" w:rsidRDefault="00C77FF9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642" w:author="user" w:date="2020-06-29T14:21:00Z">
            <w:rPr/>
          </w:rPrChange>
        </w:rPr>
        <w:pPrChange w:id="4643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44" w:author="user" w:date="2020-06-29T14:21:00Z">
            <w:rPr/>
          </w:rPrChange>
        </w:rPr>
        <w:t>On the Interested Students tab, select the student to be rejected.</w:t>
      </w:r>
    </w:p>
    <w:p w14:paraId="37126131" w14:textId="77777777" w:rsidR="005331ED" w:rsidRPr="004F1E35" w:rsidRDefault="005331ED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645" w:author="user" w:date="2020-06-29T14:21:00Z">
            <w:rPr/>
          </w:rPrChange>
        </w:rPr>
        <w:pPrChange w:id="4646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47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648" w:author="user" w:date="2020-06-29T14:21:00Z">
            <w:rPr>
              <w:b/>
              <w:bCs/>
            </w:rPr>
          </w:rPrChange>
        </w:rPr>
        <w:t>Reject</w:t>
      </w:r>
      <w:r w:rsidRPr="004F1E35">
        <w:rPr>
          <w:rFonts w:ascii="Times New Roman" w:hAnsi="Times New Roman" w:cs="Times New Roman"/>
          <w:rPrChange w:id="4649" w:author="user" w:date="2020-06-29T14:21:00Z">
            <w:rPr/>
          </w:rPrChange>
        </w:rPr>
        <w:t xml:space="preserve"> button at the </w:t>
      </w:r>
      <w:r w:rsidR="001356F0" w:rsidRPr="004F1E35">
        <w:rPr>
          <w:rFonts w:ascii="Times New Roman" w:hAnsi="Times New Roman" w:cs="Times New Roman"/>
          <w:rPrChange w:id="4650" w:author="user" w:date="2020-06-29T14:21:00Z">
            <w:rPr/>
          </w:rPrChange>
        </w:rPr>
        <w:t>right side</w:t>
      </w:r>
      <w:r w:rsidRPr="004F1E35">
        <w:rPr>
          <w:rFonts w:ascii="Times New Roman" w:hAnsi="Times New Roman" w:cs="Times New Roman"/>
          <w:rPrChange w:id="4651" w:author="user" w:date="2020-06-29T14:21:00Z">
            <w:rPr/>
          </w:rPrChange>
        </w:rPr>
        <w:t xml:space="preserve"> of the </w:t>
      </w:r>
      <w:r w:rsidR="00C77FF9" w:rsidRPr="004F1E35">
        <w:rPr>
          <w:rFonts w:ascii="Times New Roman" w:hAnsi="Times New Roman" w:cs="Times New Roman"/>
          <w:rPrChange w:id="4652" w:author="user" w:date="2020-06-29T14:21:00Z">
            <w:rPr/>
          </w:rPrChange>
        </w:rPr>
        <w:t>student</w:t>
      </w:r>
      <w:r w:rsidRPr="004F1E35">
        <w:rPr>
          <w:rFonts w:ascii="Times New Roman" w:hAnsi="Times New Roman" w:cs="Times New Roman"/>
          <w:rPrChange w:id="4653" w:author="user" w:date="2020-06-29T14:21:00Z">
            <w:rPr/>
          </w:rPrChange>
        </w:rPr>
        <w:t>.</w:t>
      </w:r>
    </w:p>
    <w:p w14:paraId="57277468" w14:textId="77777777" w:rsidR="005331ED" w:rsidRPr="004F1E35" w:rsidRDefault="005331ED">
      <w:pPr>
        <w:spacing w:line="240" w:lineRule="auto"/>
        <w:jc w:val="both"/>
        <w:rPr>
          <w:rFonts w:ascii="Times New Roman" w:hAnsi="Times New Roman" w:cs="Times New Roman"/>
          <w:rPrChange w:id="4654" w:author="user" w:date="2020-06-29T14:21:00Z">
            <w:rPr/>
          </w:rPrChange>
        </w:rPr>
        <w:pPrChange w:id="4655" w:author="user" w:date="2020-06-29T14:21:00Z">
          <w:pPr/>
        </w:pPrChange>
      </w:pPr>
      <w:r w:rsidRPr="004F1E35">
        <w:rPr>
          <w:rFonts w:ascii="Times New Roman" w:hAnsi="Times New Roman" w:cs="Times New Roman"/>
          <w:b/>
          <w:bCs/>
          <w:rPrChange w:id="4656" w:author="user" w:date="2020-06-29T14:21:00Z">
            <w:rPr>
              <w:b/>
              <w:bCs/>
            </w:rPr>
          </w:rPrChange>
        </w:rPr>
        <w:t>Note:</w:t>
      </w:r>
      <w:r w:rsidRPr="004F1E35">
        <w:rPr>
          <w:rFonts w:ascii="Times New Roman" w:hAnsi="Times New Roman" w:cs="Times New Roman"/>
          <w:rPrChange w:id="4657" w:author="user" w:date="2020-06-29T14:21:00Z">
            <w:rPr/>
          </w:rPrChange>
        </w:rPr>
        <w:t xml:space="preserve"> The </w:t>
      </w:r>
      <w:ins w:id="4658" w:author="user" w:date="2020-02-27T07:05:00Z">
        <w:r w:rsidR="00DC673F" w:rsidRPr="004F1E35">
          <w:rPr>
            <w:rFonts w:ascii="Times New Roman" w:hAnsi="Times New Roman" w:cs="Times New Roman"/>
            <w:rPrChange w:id="4659" w:author="user" w:date="2020-06-29T14:21:00Z">
              <w:rPr/>
            </w:rPrChange>
          </w:rPr>
          <w:t>s</w:t>
        </w:r>
      </w:ins>
      <w:del w:id="4660" w:author="user" w:date="2020-02-27T07:05:00Z">
        <w:r w:rsidRPr="004F1E35" w:rsidDel="00DC673F">
          <w:rPr>
            <w:rFonts w:ascii="Times New Roman" w:hAnsi="Times New Roman" w:cs="Times New Roman"/>
            <w:rPrChange w:id="4661" w:author="user" w:date="2020-06-29T14:21:00Z">
              <w:rPr/>
            </w:rPrChange>
          </w:rPr>
          <w:delText>S</w:delText>
        </w:r>
      </w:del>
      <w:r w:rsidRPr="004F1E35">
        <w:rPr>
          <w:rFonts w:ascii="Times New Roman" w:hAnsi="Times New Roman" w:cs="Times New Roman"/>
          <w:rPrChange w:id="4662" w:author="user" w:date="2020-06-29T14:21:00Z">
            <w:rPr/>
          </w:rPrChange>
        </w:rPr>
        <w:t xml:space="preserve">tudents will receive a notification and a message from the </w:t>
      </w:r>
      <w:r w:rsidR="001F3C0F" w:rsidRPr="004F1E35">
        <w:rPr>
          <w:rFonts w:ascii="Times New Roman" w:hAnsi="Times New Roman" w:cs="Times New Roman"/>
          <w:rPrChange w:id="4663" w:author="user" w:date="2020-06-29T14:21:00Z">
            <w:rPr/>
          </w:rPrChange>
        </w:rPr>
        <w:t>organization</w:t>
      </w:r>
      <w:r w:rsidRPr="004F1E35">
        <w:rPr>
          <w:rFonts w:ascii="Times New Roman" w:hAnsi="Times New Roman" w:cs="Times New Roman"/>
          <w:rPrChange w:id="4664" w:author="user" w:date="2020-06-29T14:21:00Z">
            <w:rPr/>
          </w:rPrChange>
        </w:rPr>
        <w:t xml:space="preserve"> informing them</w:t>
      </w:r>
      <w:r w:rsidR="001F3C0F" w:rsidRPr="004F1E35">
        <w:rPr>
          <w:rFonts w:ascii="Times New Roman" w:hAnsi="Times New Roman" w:cs="Times New Roman"/>
          <w:rPrChange w:id="4665" w:author="user" w:date="2020-06-29T14:21:00Z">
            <w:rPr/>
          </w:rPrChange>
        </w:rPr>
        <w:t xml:space="preserve"> of the approved or rejected</w:t>
      </w:r>
      <w:r w:rsidRPr="004F1E35">
        <w:rPr>
          <w:rFonts w:ascii="Times New Roman" w:hAnsi="Times New Roman" w:cs="Times New Roman"/>
          <w:rPrChange w:id="4666" w:author="user" w:date="2020-06-29T14:21:00Z">
            <w:rPr/>
          </w:rPrChange>
        </w:rPr>
        <w:t xml:space="preserve">.  </w:t>
      </w:r>
    </w:p>
    <w:p w14:paraId="1FA9B14B" w14:textId="6F7BF9AE" w:rsidR="009431B8" w:rsidRPr="004F1E35" w:rsidRDefault="009431B8">
      <w:pPr>
        <w:pStyle w:val="Heading4"/>
        <w:spacing w:line="240" w:lineRule="auto"/>
        <w:jc w:val="both"/>
        <w:rPr>
          <w:rFonts w:ascii="Times New Roman" w:hAnsi="Times New Roman" w:cs="Times New Roman"/>
          <w:rPrChange w:id="4667" w:author="user" w:date="2020-06-29T14:21:00Z">
            <w:rPr/>
          </w:rPrChange>
        </w:rPr>
        <w:pPrChange w:id="4668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4669" w:author="user" w:date="2020-06-29T14:21:00Z">
            <w:rPr/>
          </w:rPrChange>
        </w:rPr>
        <w:t>To view student</w:t>
      </w:r>
      <w:ins w:id="4670" w:author="user" w:date="2020-06-29T15:04:00Z">
        <w:r w:rsidR="008D2E3C">
          <w:rPr>
            <w:rFonts w:ascii="Times New Roman" w:hAnsi="Times New Roman" w:cs="Times New Roman"/>
          </w:rPr>
          <w:t>’</w:t>
        </w:r>
      </w:ins>
      <w:r w:rsidRPr="004F1E35">
        <w:rPr>
          <w:rFonts w:ascii="Times New Roman" w:hAnsi="Times New Roman" w:cs="Times New Roman"/>
          <w:rPrChange w:id="4671" w:author="user" w:date="2020-06-29T14:21:00Z">
            <w:rPr/>
          </w:rPrChange>
        </w:rPr>
        <w:t xml:space="preserve">s details: </w:t>
      </w:r>
    </w:p>
    <w:p w14:paraId="4C035938" w14:textId="77777777" w:rsidR="009431B8" w:rsidRPr="004F1E35" w:rsidRDefault="009431B8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672" w:author="user" w:date="2020-06-29T14:21:00Z">
            <w:rPr/>
          </w:rPrChange>
        </w:rPr>
        <w:pPrChange w:id="4673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74" w:author="user" w:date="2020-06-29T14:21:00Z">
            <w:rPr/>
          </w:rPrChange>
        </w:rPr>
        <w:t>On the Interested Students tab, select the student to view.</w:t>
      </w:r>
    </w:p>
    <w:p w14:paraId="3782A46B" w14:textId="77777777" w:rsidR="009431B8" w:rsidRPr="004F1E35" w:rsidRDefault="009431B8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675" w:author="user" w:date="2020-06-29T14:21:00Z">
            <w:rPr/>
          </w:rPrChange>
        </w:rPr>
        <w:pPrChange w:id="4676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77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678" w:author="user" w:date="2020-06-29T14:21:00Z">
            <w:rPr>
              <w:b/>
              <w:bCs/>
            </w:rPr>
          </w:rPrChange>
        </w:rPr>
        <w:t>View Details</w:t>
      </w:r>
      <w:r w:rsidRPr="004F1E35">
        <w:rPr>
          <w:rFonts w:ascii="Times New Roman" w:hAnsi="Times New Roman" w:cs="Times New Roman"/>
          <w:rPrChange w:id="4679" w:author="user" w:date="2020-06-29T14:21:00Z">
            <w:rPr/>
          </w:rPrChange>
        </w:rPr>
        <w:t xml:space="preserve"> button at the </w:t>
      </w:r>
      <w:r w:rsidR="001356F0" w:rsidRPr="004F1E35">
        <w:rPr>
          <w:rFonts w:ascii="Times New Roman" w:hAnsi="Times New Roman" w:cs="Times New Roman"/>
          <w:rPrChange w:id="4680" w:author="user" w:date="2020-06-29T14:21:00Z">
            <w:rPr/>
          </w:rPrChange>
        </w:rPr>
        <w:t>right side</w:t>
      </w:r>
      <w:r w:rsidRPr="004F1E35">
        <w:rPr>
          <w:rFonts w:ascii="Times New Roman" w:hAnsi="Times New Roman" w:cs="Times New Roman"/>
          <w:rPrChange w:id="4681" w:author="user" w:date="2020-06-29T14:21:00Z">
            <w:rPr/>
          </w:rPrChange>
        </w:rPr>
        <w:t xml:space="preserve"> of the student.</w:t>
      </w:r>
    </w:p>
    <w:p w14:paraId="29EA6601" w14:textId="77777777" w:rsidR="009431B8" w:rsidRPr="004F1E35" w:rsidRDefault="009431B8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682" w:author="user" w:date="2020-06-29T14:21:00Z">
            <w:rPr/>
          </w:rPrChange>
        </w:rPr>
        <w:pPrChange w:id="4683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684" w:author="user" w:date="2020-06-29T14:21:00Z">
            <w:rPr/>
          </w:rPrChange>
        </w:rPr>
        <w:t xml:space="preserve">Details will </w:t>
      </w:r>
      <w:ins w:id="4685" w:author="user" w:date="2020-02-27T07:05:00Z">
        <w:r w:rsidR="00DC673F" w:rsidRPr="004F1E35">
          <w:rPr>
            <w:rFonts w:ascii="Times New Roman" w:hAnsi="Times New Roman" w:cs="Times New Roman"/>
            <w:rPrChange w:id="4686" w:author="user" w:date="2020-06-29T14:21:00Z">
              <w:rPr/>
            </w:rPrChange>
          </w:rPr>
          <w:t xml:space="preserve">be </w:t>
        </w:r>
      </w:ins>
      <w:r w:rsidR="001356F0" w:rsidRPr="004F1E35">
        <w:rPr>
          <w:rFonts w:ascii="Times New Roman" w:hAnsi="Times New Roman" w:cs="Times New Roman"/>
          <w:rPrChange w:id="4687" w:author="user" w:date="2020-06-29T14:21:00Z">
            <w:rPr/>
          </w:rPrChange>
        </w:rPr>
        <w:t>show</w:t>
      </w:r>
      <w:ins w:id="4688" w:author="user" w:date="2020-02-27T07:05:00Z">
        <w:r w:rsidR="00DC673F" w:rsidRPr="004F1E35">
          <w:rPr>
            <w:rFonts w:ascii="Times New Roman" w:hAnsi="Times New Roman" w:cs="Times New Roman"/>
            <w:rPrChange w:id="4689" w:author="user" w:date="2020-06-29T14:21:00Z">
              <w:rPr/>
            </w:rPrChange>
          </w:rPr>
          <w:t>n</w:t>
        </w:r>
      </w:ins>
      <w:r w:rsidRPr="004F1E35">
        <w:rPr>
          <w:rFonts w:ascii="Times New Roman" w:hAnsi="Times New Roman" w:cs="Times New Roman"/>
          <w:rPrChange w:id="4690" w:author="user" w:date="2020-06-29T14:21:00Z">
            <w:rPr/>
          </w:rPrChange>
        </w:rPr>
        <w:t xml:space="preserve"> as </w:t>
      </w:r>
      <w:ins w:id="4691" w:author="user" w:date="2020-02-27T07:05:00Z">
        <w:r w:rsidR="00DC673F" w:rsidRPr="004F1E35">
          <w:rPr>
            <w:rFonts w:ascii="Times New Roman" w:hAnsi="Times New Roman" w:cs="Times New Roman"/>
            <w:rPrChange w:id="4692" w:author="user" w:date="2020-06-29T14:21:00Z">
              <w:rPr/>
            </w:rPrChange>
          </w:rPr>
          <w:t>follows</w:t>
        </w:r>
      </w:ins>
      <w:del w:id="4693" w:author="user" w:date="2020-02-27T07:05:00Z">
        <w:r w:rsidRPr="004F1E35" w:rsidDel="00DC673F">
          <w:rPr>
            <w:rFonts w:ascii="Times New Roman" w:hAnsi="Times New Roman" w:cs="Times New Roman"/>
            <w:rPrChange w:id="4694" w:author="user" w:date="2020-06-29T14:21:00Z">
              <w:rPr/>
            </w:rPrChange>
          </w:rPr>
          <w:delText>below</w:delText>
        </w:r>
      </w:del>
      <w:r w:rsidRPr="004F1E35">
        <w:rPr>
          <w:rFonts w:ascii="Times New Roman" w:hAnsi="Times New Roman" w:cs="Times New Roman"/>
          <w:rPrChange w:id="4695" w:author="user" w:date="2020-06-29T14:21:00Z">
            <w:rPr/>
          </w:rPrChange>
        </w:rPr>
        <w:t>.</w:t>
      </w:r>
    </w:p>
    <w:p w14:paraId="2057F2A2" w14:textId="77777777" w:rsidR="0022717C" w:rsidRPr="004F1E35" w:rsidRDefault="0022717C">
      <w:pPr>
        <w:spacing w:after="160" w:line="240" w:lineRule="auto"/>
        <w:jc w:val="both"/>
        <w:rPr>
          <w:rFonts w:ascii="Times New Roman" w:hAnsi="Times New Roman" w:cs="Times New Roman"/>
          <w:rPrChange w:id="4696" w:author="user" w:date="2020-06-29T14:21:00Z">
            <w:rPr/>
          </w:rPrChange>
        </w:rPr>
        <w:pPrChange w:id="4697" w:author="user" w:date="2020-06-29T14:21:00Z">
          <w:pPr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4698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19847F5C" wp14:editId="681CDA58">
            <wp:extent cx="5943600" cy="3525349"/>
            <wp:effectExtent l="19050" t="19050" r="0" b="0"/>
            <wp:docPr id="1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3E227" w14:textId="77777777" w:rsidR="009431B8" w:rsidRPr="004F1E35" w:rsidRDefault="009431B8">
      <w:pPr>
        <w:spacing w:line="240" w:lineRule="auto"/>
        <w:jc w:val="both"/>
        <w:rPr>
          <w:rFonts w:ascii="Times New Roman" w:hAnsi="Times New Roman" w:cs="Times New Roman"/>
          <w:rPrChange w:id="4699" w:author="user" w:date="2020-06-29T14:21:00Z">
            <w:rPr/>
          </w:rPrChange>
        </w:rPr>
        <w:pPrChange w:id="4700" w:author="user" w:date="2020-06-29T14:21:00Z">
          <w:pPr/>
        </w:pPrChange>
      </w:pPr>
    </w:p>
    <w:p w14:paraId="5507DFF0" w14:textId="77777777" w:rsidR="002B1FE2" w:rsidRPr="004F1E35" w:rsidRDefault="002B1FE2">
      <w:pPr>
        <w:pStyle w:val="Heading3"/>
        <w:spacing w:line="240" w:lineRule="auto"/>
        <w:jc w:val="both"/>
        <w:rPr>
          <w:rFonts w:ascii="Times New Roman" w:hAnsi="Times New Roman" w:cs="Times New Roman"/>
          <w:rPrChange w:id="4701" w:author="user" w:date="2020-06-29T14:21:00Z">
            <w:rPr/>
          </w:rPrChange>
        </w:rPr>
        <w:pPrChange w:id="4702" w:author="user" w:date="2020-06-29T14:21:00Z">
          <w:pPr>
            <w:pStyle w:val="Heading3"/>
          </w:pPr>
        </w:pPrChange>
      </w:pPr>
      <w:bookmarkStart w:id="4703" w:name="_Toc44335654"/>
      <w:r w:rsidRPr="004F1E35">
        <w:rPr>
          <w:rFonts w:ascii="Times New Roman" w:hAnsi="Times New Roman" w:cs="Times New Roman"/>
          <w:rPrChange w:id="4704" w:author="user" w:date="2020-06-29T14:21:00Z">
            <w:rPr/>
          </w:rPrChange>
        </w:rPr>
        <w:t>Selected Students tab:</w:t>
      </w:r>
      <w:bookmarkEnd w:id="4703"/>
    </w:p>
    <w:p w14:paraId="2A26D800" w14:textId="77777777" w:rsidR="002B1FE2" w:rsidRPr="004F1E35" w:rsidRDefault="002B1FE2">
      <w:pPr>
        <w:spacing w:line="240" w:lineRule="auto"/>
        <w:jc w:val="both"/>
        <w:rPr>
          <w:rFonts w:ascii="Times New Roman" w:hAnsi="Times New Roman" w:cs="Times New Roman"/>
          <w:rPrChange w:id="4705" w:author="user" w:date="2020-06-29T14:21:00Z">
            <w:rPr/>
          </w:rPrChange>
        </w:rPr>
        <w:pPrChange w:id="4706" w:author="user" w:date="2020-06-29T15:04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707" w:author="user" w:date="2020-06-29T14:21:00Z">
            <w:rPr/>
          </w:rPrChange>
        </w:rPr>
        <w:t xml:space="preserve">In the </w:t>
      </w:r>
      <w:r w:rsidR="00762D8D" w:rsidRPr="004F1E35">
        <w:rPr>
          <w:rFonts w:ascii="Times New Roman" w:hAnsi="Times New Roman" w:cs="Times New Roman"/>
          <w:b/>
          <w:bCs/>
          <w:rPrChange w:id="4708" w:author="user" w:date="2020-06-29T14:21:00Z">
            <w:rPr/>
          </w:rPrChange>
        </w:rPr>
        <w:t>Selected</w:t>
      </w:r>
      <w:r w:rsidRPr="004F1E35">
        <w:rPr>
          <w:rFonts w:ascii="Times New Roman" w:hAnsi="Times New Roman" w:cs="Times New Roman"/>
          <w:b/>
          <w:bCs/>
          <w:rPrChange w:id="4709" w:author="user" w:date="2020-06-29T14:21:00Z">
            <w:rPr/>
          </w:rPrChange>
        </w:rPr>
        <w:t xml:space="preserve"> Students</w:t>
      </w:r>
      <w:r w:rsidRPr="004F1E35">
        <w:rPr>
          <w:rFonts w:ascii="Times New Roman" w:hAnsi="Times New Roman" w:cs="Times New Roman"/>
          <w:rPrChange w:id="4710" w:author="user" w:date="2020-06-29T14:21:00Z">
            <w:rPr/>
          </w:rPrChange>
        </w:rPr>
        <w:t xml:space="preserve"> tab</w:t>
      </w:r>
      <w:ins w:id="4711" w:author="user" w:date="2020-02-27T07:05:00Z">
        <w:r w:rsidR="00DC673F" w:rsidRPr="004F1E35">
          <w:rPr>
            <w:rFonts w:ascii="Times New Roman" w:hAnsi="Times New Roman" w:cs="Times New Roman"/>
            <w:rPrChange w:id="4712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713" w:author="user" w:date="2020-06-29T14:21:00Z">
            <w:rPr/>
          </w:rPrChange>
        </w:rPr>
        <w:t xml:space="preserve"> organizer can view the students who are </w:t>
      </w:r>
      <w:r w:rsidR="00EC3166" w:rsidRPr="004F1E35">
        <w:rPr>
          <w:rFonts w:ascii="Times New Roman" w:hAnsi="Times New Roman" w:cs="Times New Roman"/>
          <w:rPrChange w:id="4714" w:author="user" w:date="2020-06-29T14:21:00Z">
            <w:rPr/>
          </w:rPrChange>
        </w:rPr>
        <w:t>selected by organizer</w:t>
      </w:r>
      <w:r w:rsidRPr="004F1E35">
        <w:rPr>
          <w:rFonts w:ascii="Times New Roman" w:hAnsi="Times New Roman" w:cs="Times New Roman"/>
          <w:rPrChange w:id="4715" w:author="user" w:date="2020-06-29T14:21:00Z">
            <w:rPr/>
          </w:rPrChange>
        </w:rPr>
        <w:t>. On this screen, you can view students</w:t>
      </w:r>
      <w:ins w:id="4716" w:author="user" w:date="2020-02-27T07:06:00Z">
        <w:r w:rsidR="00DC673F" w:rsidRPr="004F1E35">
          <w:rPr>
            <w:rFonts w:ascii="Times New Roman" w:hAnsi="Times New Roman" w:cs="Times New Roman"/>
            <w:rPrChange w:id="4717" w:author="user" w:date="2020-06-29T14:21:00Z">
              <w:rPr/>
            </w:rPrChange>
          </w:rPr>
          <w:t xml:space="preserve"> and </w:t>
        </w:r>
      </w:ins>
      <w:del w:id="4718" w:author="user" w:date="2020-02-27T07:06:00Z">
        <w:r w:rsidRPr="004F1E35" w:rsidDel="00DC673F">
          <w:rPr>
            <w:rFonts w:ascii="Times New Roman" w:hAnsi="Times New Roman" w:cs="Times New Roman"/>
            <w:rPrChange w:id="4719" w:author="user" w:date="2020-06-29T14:21:00Z">
              <w:rPr/>
            </w:rPrChange>
          </w:rPr>
          <w:delText xml:space="preserve">. You can </w:delText>
        </w:r>
      </w:del>
      <w:r w:rsidRPr="004F1E35">
        <w:rPr>
          <w:rFonts w:ascii="Times New Roman" w:hAnsi="Times New Roman" w:cs="Times New Roman"/>
          <w:rPrChange w:id="4720" w:author="user" w:date="2020-06-29T14:21:00Z">
            <w:rPr/>
          </w:rPrChange>
        </w:rPr>
        <w:t>also search for students to view</w:t>
      </w:r>
      <w:ins w:id="4721" w:author="user" w:date="2020-02-27T07:06:00Z">
        <w:r w:rsidR="00DC673F" w:rsidRPr="004F1E35">
          <w:rPr>
            <w:rFonts w:ascii="Times New Roman" w:hAnsi="Times New Roman" w:cs="Times New Roman"/>
            <w:rPrChange w:id="4722" w:author="user" w:date="2020-06-29T14:21:00Z">
              <w:rPr/>
            </w:rPrChange>
          </w:rPr>
          <w:t xml:space="preserve"> their</w:t>
        </w:r>
      </w:ins>
      <w:r w:rsidRPr="004F1E35">
        <w:rPr>
          <w:rFonts w:ascii="Times New Roman" w:hAnsi="Times New Roman" w:cs="Times New Roman"/>
          <w:rPrChange w:id="4723" w:author="user" w:date="2020-06-29T14:21:00Z">
            <w:rPr/>
          </w:rPrChange>
        </w:rPr>
        <w:t xml:space="preserve"> details</w:t>
      </w:r>
      <w:del w:id="4724" w:author="user" w:date="2020-02-27T07:06:00Z">
        <w:r w:rsidRPr="004F1E35" w:rsidDel="00DC673F">
          <w:rPr>
            <w:rFonts w:ascii="Times New Roman" w:hAnsi="Times New Roman" w:cs="Times New Roman"/>
            <w:rPrChange w:id="4725" w:author="user" w:date="2020-06-29T14:21:00Z">
              <w:rPr/>
            </w:rPrChange>
          </w:rPr>
          <w:delText xml:space="preserve"> of them.</w:delText>
        </w:r>
      </w:del>
      <w:ins w:id="4726" w:author="user" w:date="2020-02-27T07:06:00Z">
        <w:r w:rsidR="00DC673F" w:rsidRPr="004F1E35">
          <w:rPr>
            <w:rFonts w:ascii="Times New Roman" w:hAnsi="Times New Roman" w:cs="Times New Roman"/>
            <w:rPrChange w:id="4727" w:author="user" w:date="2020-06-29T14:21:00Z">
              <w:rPr/>
            </w:rPrChange>
          </w:rPr>
          <w:t>.</w:t>
        </w:r>
      </w:ins>
      <w:r w:rsidRPr="004F1E35">
        <w:rPr>
          <w:rFonts w:ascii="Times New Roman" w:hAnsi="Times New Roman" w:cs="Times New Roman"/>
          <w:rPrChange w:id="4728" w:author="user" w:date="2020-06-29T14:21:00Z">
            <w:rPr/>
          </w:rPrChange>
        </w:rPr>
        <w:t xml:space="preserve"> </w:t>
      </w:r>
    </w:p>
    <w:p w14:paraId="2F393B5D" w14:textId="77777777" w:rsidR="009D0A4E" w:rsidRPr="004F1E35" w:rsidRDefault="009D0A4E">
      <w:pPr>
        <w:spacing w:line="240" w:lineRule="auto"/>
        <w:jc w:val="both"/>
        <w:rPr>
          <w:rFonts w:ascii="Times New Roman" w:hAnsi="Times New Roman" w:cs="Times New Roman"/>
          <w:rPrChange w:id="4729" w:author="user" w:date="2020-06-29T14:21:00Z">
            <w:rPr/>
          </w:rPrChange>
        </w:rPr>
        <w:pPrChange w:id="4730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731" w:author="user" w:date="2020-06-29T14:21:00Z">
            <w:rPr>
              <w:noProof/>
            </w:rPr>
          </w:rPrChange>
        </w:rPr>
        <w:drawing>
          <wp:inline distT="0" distB="0" distL="0" distR="0" wp14:anchorId="7DD02E6C" wp14:editId="6FC25351">
            <wp:extent cx="5943600" cy="2881478"/>
            <wp:effectExtent l="19050" t="19050" r="0" b="0"/>
            <wp:docPr id="1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A71D93" w14:textId="77777777" w:rsidR="001356F0" w:rsidRPr="004F1E35" w:rsidRDefault="001356F0">
      <w:pPr>
        <w:pStyle w:val="Heading4"/>
        <w:spacing w:line="240" w:lineRule="auto"/>
        <w:jc w:val="both"/>
        <w:rPr>
          <w:rFonts w:ascii="Times New Roman" w:hAnsi="Times New Roman" w:cs="Times New Roman"/>
          <w:rPrChange w:id="4732" w:author="user" w:date="2020-06-29T14:21:00Z">
            <w:rPr/>
          </w:rPrChange>
        </w:rPr>
        <w:pPrChange w:id="4733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4734" w:author="user" w:date="2020-06-29T14:21:00Z">
            <w:rPr/>
          </w:rPrChange>
        </w:rPr>
        <w:t xml:space="preserve">To view </w:t>
      </w:r>
      <w:proofErr w:type="gramStart"/>
      <w:r w:rsidRPr="004F1E35">
        <w:rPr>
          <w:rFonts w:ascii="Times New Roman" w:hAnsi="Times New Roman" w:cs="Times New Roman"/>
          <w:rPrChange w:id="4735" w:author="user" w:date="2020-06-29T14:21:00Z">
            <w:rPr/>
          </w:rPrChange>
        </w:rPr>
        <w:t>students</w:t>
      </w:r>
      <w:proofErr w:type="gramEnd"/>
      <w:r w:rsidRPr="004F1E35">
        <w:rPr>
          <w:rFonts w:ascii="Times New Roman" w:hAnsi="Times New Roman" w:cs="Times New Roman"/>
          <w:rPrChange w:id="4736" w:author="user" w:date="2020-06-29T14:21:00Z">
            <w:rPr/>
          </w:rPrChange>
        </w:rPr>
        <w:t xml:space="preserve"> details: </w:t>
      </w:r>
    </w:p>
    <w:p w14:paraId="4326727C" w14:textId="77777777" w:rsidR="001356F0" w:rsidRPr="004F1E35" w:rsidRDefault="001356F0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737" w:author="user" w:date="2020-06-29T14:21:00Z">
            <w:rPr/>
          </w:rPrChange>
        </w:rPr>
        <w:pPrChange w:id="4738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739" w:author="user" w:date="2020-06-29T14:21:00Z">
            <w:rPr/>
          </w:rPrChange>
        </w:rPr>
        <w:t>On the Selected Students tab, select the student to view</w:t>
      </w:r>
      <w:ins w:id="4740" w:author="user" w:date="2020-02-27T07:06:00Z">
        <w:r w:rsidR="00DC673F" w:rsidRPr="004F1E35">
          <w:rPr>
            <w:rFonts w:ascii="Times New Roman" w:hAnsi="Times New Roman" w:cs="Times New Roman"/>
            <w:rPrChange w:id="4741" w:author="user" w:date="2020-06-29T14:21:00Z">
              <w:rPr/>
            </w:rPrChange>
          </w:rPr>
          <w:t xml:space="preserve"> the details</w:t>
        </w:r>
      </w:ins>
      <w:r w:rsidRPr="004F1E35">
        <w:rPr>
          <w:rFonts w:ascii="Times New Roman" w:hAnsi="Times New Roman" w:cs="Times New Roman"/>
          <w:rPrChange w:id="4742" w:author="user" w:date="2020-06-29T14:21:00Z">
            <w:rPr/>
          </w:rPrChange>
        </w:rPr>
        <w:t>.</w:t>
      </w:r>
    </w:p>
    <w:p w14:paraId="3502CFF8" w14:textId="77777777" w:rsidR="001356F0" w:rsidRPr="004F1E35" w:rsidRDefault="001356F0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743" w:author="user" w:date="2020-06-29T14:21:00Z">
            <w:rPr/>
          </w:rPrChange>
        </w:rPr>
        <w:pPrChange w:id="4744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745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746" w:author="user" w:date="2020-06-29T14:21:00Z">
            <w:rPr>
              <w:b/>
              <w:bCs/>
            </w:rPr>
          </w:rPrChange>
        </w:rPr>
        <w:t>View Details</w:t>
      </w:r>
      <w:r w:rsidRPr="004F1E35">
        <w:rPr>
          <w:rFonts w:ascii="Times New Roman" w:hAnsi="Times New Roman" w:cs="Times New Roman"/>
          <w:rPrChange w:id="4747" w:author="user" w:date="2020-06-29T14:21:00Z">
            <w:rPr/>
          </w:rPrChange>
        </w:rPr>
        <w:t xml:space="preserve"> button at the bottom of the student</w:t>
      </w:r>
      <w:ins w:id="4748" w:author="user" w:date="2020-02-27T07:06:00Z">
        <w:r w:rsidR="00DC673F" w:rsidRPr="004F1E35">
          <w:rPr>
            <w:rFonts w:ascii="Times New Roman" w:hAnsi="Times New Roman" w:cs="Times New Roman"/>
            <w:rPrChange w:id="4749" w:author="user" w:date="2020-06-29T14:21:00Z">
              <w:rPr/>
            </w:rPrChange>
          </w:rPr>
          <w:t xml:space="preserve"> tab</w:t>
        </w:r>
      </w:ins>
      <w:r w:rsidRPr="004F1E35">
        <w:rPr>
          <w:rFonts w:ascii="Times New Roman" w:hAnsi="Times New Roman" w:cs="Times New Roman"/>
          <w:rPrChange w:id="4750" w:author="user" w:date="2020-06-29T14:21:00Z">
            <w:rPr/>
          </w:rPrChange>
        </w:rPr>
        <w:t>.</w:t>
      </w:r>
    </w:p>
    <w:p w14:paraId="47F13D87" w14:textId="77777777" w:rsidR="001356F0" w:rsidRPr="004F1E35" w:rsidRDefault="006D10B1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751" w:author="user" w:date="2020-06-29T14:21:00Z">
            <w:rPr/>
          </w:rPrChange>
        </w:rPr>
        <w:pPrChange w:id="4752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753" w:author="user" w:date="2020-06-29T14:21:00Z">
            <w:rPr/>
          </w:rPrChange>
        </w:rPr>
        <w:t>Details will show</w:t>
      </w:r>
      <w:r w:rsidR="001356F0" w:rsidRPr="004F1E35">
        <w:rPr>
          <w:rFonts w:ascii="Times New Roman" w:hAnsi="Times New Roman" w:cs="Times New Roman"/>
          <w:rPrChange w:id="4754" w:author="user" w:date="2020-06-29T14:21:00Z">
            <w:rPr/>
          </w:rPrChange>
        </w:rPr>
        <w:t xml:space="preserve"> as </w:t>
      </w:r>
      <w:ins w:id="4755" w:author="user" w:date="2020-02-27T07:06:00Z">
        <w:r w:rsidR="00DC673F" w:rsidRPr="004F1E35">
          <w:rPr>
            <w:rFonts w:ascii="Times New Roman" w:hAnsi="Times New Roman" w:cs="Times New Roman"/>
            <w:rPrChange w:id="4756" w:author="user" w:date="2020-06-29T14:21:00Z">
              <w:rPr/>
            </w:rPrChange>
          </w:rPr>
          <w:t>follows</w:t>
        </w:r>
      </w:ins>
      <w:del w:id="4757" w:author="user" w:date="2020-02-27T07:06:00Z">
        <w:r w:rsidR="001356F0" w:rsidRPr="004F1E35" w:rsidDel="00DC673F">
          <w:rPr>
            <w:rFonts w:ascii="Times New Roman" w:hAnsi="Times New Roman" w:cs="Times New Roman"/>
            <w:rPrChange w:id="4758" w:author="user" w:date="2020-06-29T14:21:00Z">
              <w:rPr/>
            </w:rPrChange>
          </w:rPr>
          <w:delText>below</w:delText>
        </w:r>
      </w:del>
      <w:r w:rsidR="001356F0" w:rsidRPr="004F1E35">
        <w:rPr>
          <w:rFonts w:ascii="Times New Roman" w:hAnsi="Times New Roman" w:cs="Times New Roman"/>
          <w:rPrChange w:id="4759" w:author="user" w:date="2020-06-29T14:21:00Z">
            <w:rPr/>
          </w:rPrChange>
        </w:rPr>
        <w:t>.</w:t>
      </w:r>
    </w:p>
    <w:p w14:paraId="0CD2351E" w14:textId="77777777" w:rsidR="00455851" w:rsidRPr="004F1E35" w:rsidRDefault="00455851">
      <w:pPr>
        <w:spacing w:after="160" w:line="240" w:lineRule="auto"/>
        <w:jc w:val="both"/>
        <w:rPr>
          <w:rFonts w:ascii="Times New Roman" w:hAnsi="Times New Roman" w:cs="Times New Roman"/>
          <w:rPrChange w:id="4760" w:author="user" w:date="2020-06-29T14:21:00Z">
            <w:rPr/>
          </w:rPrChange>
        </w:rPr>
        <w:pPrChange w:id="4761" w:author="user" w:date="2020-06-29T14:21:00Z">
          <w:pPr>
            <w:spacing w:after="160" w:line="259" w:lineRule="auto"/>
          </w:pPr>
        </w:pPrChange>
      </w:pPr>
      <w:r w:rsidRPr="004F1E35">
        <w:rPr>
          <w:rFonts w:ascii="Times New Roman" w:hAnsi="Times New Roman" w:cs="Times New Roman"/>
          <w:noProof/>
          <w:rPrChange w:id="4762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150AB7A6" wp14:editId="77180FFA">
            <wp:extent cx="5943600" cy="3525349"/>
            <wp:effectExtent l="19050" t="19050" r="0" b="0"/>
            <wp:docPr id="1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C87E7" w14:textId="77777777" w:rsidR="001356F0" w:rsidRPr="004F1E35" w:rsidRDefault="001356F0">
      <w:pPr>
        <w:spacing w:line="240" w:lineRule="auto"/>
        <w:jc w:val="both"/>
        <w:rPr>
          <w:rFonts w:ascii="Times New Roman" w:hAnsi="Times New Roman" w:cs="Times New Roman"/>
          <w:rPrChange w:id="4763" w:author="user" w:date="2020-06-29T14:21:00Z">
            <w:rPr/>
          </w:rPrChange>
        </w:rPr>
        <w:pPrChange w:id="4764" w:author="user" w:date="2020-06-29T14:21:00Z">
          <w:pPr/>
        </w:pPrChange>
      </w:pPr>
    </w:p>
    <w:p w14:paraId="4E06981C" w14:textId="77777777" w:rsidR="00943C77" w:rsidRPr="004F1E35" w:rsidRDefault="00943C77">
      <w:pPr>
        <w:pStyle w:val="Heading3"/>
        <w:spacing w:line="240" w:lineRule="auto"/>
        <w:jc w:val="both"/>
        <w:rPr>
          <w:rFonts w:ascii="Times New Roman" w:hAnsi="Times New Roman" w:cs="Times New Roman"/>
          <w:rPrChange w:id="4765" w:author="user" w:date="2020-06-29T14:21:00Z">
            <w:rPr/>
          </w:rPrChange>
        </w:rPr>
        <w:pPrChange w:id="4766" w:author="user" w:date="2020-06-29T14:21:00Z">
          <w:pPr>
            <w:pStyle w:val="Heading3"/>
          </w:pPr>
        </w:pPrChange>
      </w:pPr>
      <w:bookmarkStart w:id="4767" w:name="_Toc44335655"/>
      <w:r w:rsidRPr="004F1E35">
        <w:rPr>
          <w:rFonts w:ascii="Times New Roman" w:hAnsi="Times New Roman" w:cs="Times New Roman"/>
          <w:rPrChange w:id="4768" w:author="user" w:date="2020-06-29T14:21:00Z">
            <w:rPr/>
          </w:rPrChange>
        </w:rPr>
        <w:t>Rejected Students tab:</w:t>
      </w:r>
      <w:bookmarkEnd w:id="4767"/>
    </w:p>
    <w:p w14:paraId="6E06594A" w14:textId="77777777" w:rsidR="00943C77" w:rsidRPr="004F1E35" w:rsidRDefault="00943C77">
      <w:pPr>
        <w:spacing w:line="240" w:lineRule="auto"/>
        <w:jc w:val="both"/>
        <w:rPr>
          <w:rFonts w:ascii="Times New Roman" w:hAnsi="Times New Roman" w:cs="Times New Roman"/>
          <w:rPrChange w:id="4769" w:author="user" w:date="2020-06-29T14:21:00Z">
            <w:rPr/>
          </w:rPrChange>
        </w:rPr>
        <w:pPrChange w:id="4770" w:author="user" w:date="2020-06-29T15:04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771" w:author="user" w:date="2020-06-29T14:21:00Z">
            <w:rPr/>
          </w:rPrChange>
        </w:rPr>
        <w:t xml:space="preserve">In the </w:t>
      </w:r>
      <w:r w:rsidR="00E81B46" w:rsidRPr="004F1E35">
        <w:rPr>
          <w:rFonts w:ascii="Times New Roman" w:hAnsi="Times New Roman" w:cs="Times New Roman"/>
          <w:b/>
          <w:bCs/>
          <w:rPrChange w:id="4772" w:author="user" w:date="2020-06-29T14:21:00Z">
            <w:rPr/>
          </w:rPrChange>
        </w:rPr>
        <w:t>Rejected</w:t>
      </w:r>
      <w:r w:rsidRPr="004F1E35">
        <w:rPr>
          <w:rFonts w:ascii="Times New Roman" w:hAnsi="Times New Roman" w:cs="Times New Roman"/>
          <w:b/>
          <w:bCs/>
          <w:rPrChange w:id="4773" w:author="user" w:date="2020-06-29T14:21:00Z">
            <w:rPr/>
          </w:rPrChange>
        </w:rPr>
        <w:t xml:space="preserve"> Students</w:t>
      </w:r>
      <w:r w:rsidRPr="004F1E35">
        <w:rPr>
          <w:rFonts w:ascii="Times New Roman" w:hAnsi="Times New Roman" w:cs="Times New Roman"/>
          <w:rPrChange w:id="4774" w:author="user" w:date="2020-06-29T14:21:00Z">
            <w:rPr/>
          </w:rPrChange>
        </w:rPr>
        <w:t xml:space="preserve"> tab</w:t>
      </w:r>
      <w:ins w:id="4775" w:author="user" w:date="2020-02-27T07:06:00Z">
        <w:r w:rsidR="00DC673F" w:rsidRPr="004F1E35">
          <w:rPr>
            <w:rFonts w:ascii="Times New Roman" w:hAnsi="Times New Roman" w:cs="Times New Roman"/>
            <w:rPrChange w:id="4776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777" w:author="user" w:date="2020-06-29T14:21:00Z">
            <w:rPr/>
          </w:rPrChange>
        </w:rPr>
        <w:t xml:space="preserve"> organizer can view the students who are </w:t>
      </w:r>
      <w:r w:rsidR="00E81B46" w:rsidRPr="004F1E35">
        <w:rPr>
          <w:rFonts w:ascii="Times New Roman" w:hAnsi="Times New Roman" w:cs="Times New Roman"/>
          <w:rPrChange w:id="4778" w:author="user" w:date="2020-06-29T14:21:00Z">
            <w:rPr/>
          </w:rPrChange>
        </w:rPr>
        <w:t>rejected</w:t>
      </w:r>
      <w:r w:rsidRPr="004F1E35">
        <w:rPr>
          <w:rFonts w:ascii="Times New Roman" w:hAnsi="Times New Roman" w:cs="Times New Roman"/>
          <w:rPrChange w:id="4779" w:author="user" w:date="2020-06-29T14:21:00Z">
            <w:rPr/>
          </w:rPrChange>
        </w:rPr>
        <w:t xml:space="preserve"> by</w:t>
      </w:r>
      <w:ins w:id="4780" w:author="user" w:date="2020-02-27T07:06:00Z">
        <w:r w:rsidR="00DC673F" w:rsidRPr="004F1E35">
          <w:rPr>
            <w:rFonts w:ascii="Times New Roman" w:hAnsi="Times New Roman" w:cs="Times New Roman"/>
            <w:rPrChange w:id="4781" w:author="user" w:date="2020-06-29T14:21:00Z">
              <w:rPr/>
            </w:rPrChange>
          </w:rPr>
          <w:t xml:space="preserve"> the</w:t>
        </w:r>
      </w:ins>
      <w:r w:rsidRPr="004F1E35">
        <w:rPr>
          <w:rFonts w:ascii="Times New Roman" w:hAnsi="Times New Roman" w:cs="Times New Roman"/>
          <w:rPrChange w:id="4782" w:author="user" w:date="2020-06-29T14:21:00Z">
            <w:rPr/>
          </w:rPrChange>
        </w:rPr>
        <w:t xml:space="preserve"> organizer. On this screen, you can view students</w:t>
      </w:r>
      <w:ins w:id="4783" w:author="user" w:date="2020-02-27T07:07:00Z">
        <w:r w:rsidR="00DC673F" w:rsidRPr="004F1E35">
          <w:rPr>
            <w:rFonts w:ascii="Times New Roman" w:hAnsi="Times New Roman" w:cs="Times New Roman"/>
            <w:rPrChange w:id="4784" w:author="user" w:date="2020-06-29T14:21:00Z">
              <w:rPr/>
            </w:rPrChange>
          </w:rPr>
          <w:t xml:space="preserve"> and </w:t>
        </w:r>
      </w:ins>
      <w:del w:id="4785" w:author="user" w:date="2020-02-27T07:07:00Z">
        <w:r w:rsidRPr="004F1E35" w:rsidDel="00DC673F">
          <w:rPr>
            <w:rFonts w:ascii="Times New Roman" w:hAnsi="Times New Roman" w:cs="Times New Roman"/>
            <w:rPrChange w:id="4786" w:author="user" w:date="2020-06-29T14:21:00Z">
              <w:rPr/>
            </w:rPrChange>
          </w:rPr>
          <w:delText xml:space="preserve">. You can </w:delText>
        </w:r>
      </w:del>
      <w:r w:rsidRPr="004F1E35">
        <w:rPr>
          <w:rFonts w:ascii="Times New Roman" w:hAnsi="Times New Roman" w:cs="Times New Roman"/>
          <w:rPrChange w:id="4787" w:author="user" w:date="2020-06-29T14:21:00Z">
            <w:rPr/>
          </w:rPrChange>
        </w:rPr>
        <w:t xml:space="preserve">also search for students to view </w:t>
      </w:r>
      <w:ins w:id="4788" w:author="user" w:date="2020-02-27T07:07:00Z">
        <w:r w:rsidR="00DC673F" w:rsidRPr="004F1E35">
          <w:rPr>
            <w:rFonts w:ascii="Times New Roman" w:hAnsi="Times New Roman" w:cs="Times New Roman"/>
            <w:rPrChange w:id="4789" w:author="user" w:date="2020-06-29T14:21:00Z">
              <w:rPr/>
            </w:rPrChange>
          </w:rPr>
          <w:t xml:space="preserve">their </w:t>
        </w:r>
      </w:ins>
      <w:r w:rsidRPr="004F1E35">
        <w:rPr>
          <w:rFonts w:ascii="Times New Roman" w:hAnsi="Times New Roman" w:cs="Times New Roman"/>
          <w:rPrChange w:id="4790" w:author="user" w:date="2020-06-29T14:21:00Z">
            <w:rPr/>
          </w:rPrChange>
        </w:rPr>
        <w:t>details</w:t>
      </w:r>
      <w:ins w:id="4791" w:author="user" w:date="2020-02-27T07:07:00Z">
        <w:r w:rsidR="00DC673F" w:rsidRPr="004F1E35">
          <w:rPr>
            <w:rFonts w:ascii="Times New Roman" w:hAnsi="Times New Roman" w:cs="Times New Roman"/>
            <w:rPrChange w:id="4792" w:author="user" w:date="2020-06-29T14:21:00Z">
              <w:rPr/>
            </w:rPrChange>
          </w:rPr>
          <w:t>.</w:t>
        </w:r>
      </w:ins>
      <w:del w:id="4793" w:author="user" w:date="2020-02-27T07:07:00Z">
        <w:r w:rsidRPr="004F1E35" w:rsidDel="00DC673F">
          <w:rPr>
            <w:rFonts w:ascii="Times New Roman" w:hAnsi="Times New Roman" w:cs="Times New Roman"/>
            <w:rPrChange w:id="4794" w:author="user" w:date="2020-06-29T14:21:00Z">
              <w:rPr/>
            </w:rPrChange>
          </w:rPr>
          <w:delText xml:space="preserve"> of them. </w:delText>
        </w:r>
      </w:del>
    </w:p>
    <w:p w14:paraId="049C5409" w14:textId="77777777" w:rsidR="00D457D4" w:rsidRPr="004F1E35" w:rsidRDefault="00D457D4">
      <w:pPr>
        <w:spacing w:line="240" w:lineRule="auto"/>
        <w:jc w:val="both"/>
        <w:rPr>
          <w:rFonts w:ascii="Times New Roman" w:hAnsi="Times New Roman" w:cs="Times New Roman"/>
          <w:rPrChange w:id="4795" w:author="user" w:date="2020-06-29T14:21:00Z">
            <w:rPr/>
          </w:rPrChange>
        </w:rPr>
        <w:pPrChange w:id="4796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797" w:author="user" w:date="2020-06-29T14:21:00Z">
            <w:rPr>
              <w:noProof/>
            </w:rPr>
          </w:rPrChange>
        </w:rPr>
        <w:drawing>
          <wp:inline distT="0" distB="0" distL="0" distR="0" wp14:anchorId="04447387" wp14:editId="0A3276CB">
            <wp:extent cx="5943600" cy="2881478"/>
            <wp:effectExtent l="19050" t="19050" r="0" b="0"/>
            <wp:docPr id="1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0A353" w14:textId="546A1F71" w:rsidR="00D457D4" w:rsidRPr="004F1E35" w:rsidRDefault="00D457D4">
      <w:pPr>
        <w:pStyle w:val="Heading4"/>
        <w:spacing w:line="240" w:lineRule="auto"/>
        <w:jc w:val="both"/>
        <w:rPr>
          <w:rFonts w:ascii="Times New Roman" w:hAnsi="Times New Roman" w:cs="Times New Roman"/>
          <w:rPrChange w:id="4798" w:author="user" w:date="2020-06-29T14:21:00Z">
            <w:rPr/>
          </w:rPrChange>
        </w:rPr>
        <w:pPrChange w:id="4799" w:author="user" w:date="2020-06-29T14:21:00Z">
          <w:pPr>
            <w:pStyle w:val="Heading4"/>
          </w:pPr>
        </w:pPrChange>
      </w:pPr>
      <w:r w:rsidRPr="004F1E35">
        <w:rPr>
          <w:rFonts w:ascii="Times New Roman" w:hAnsi="Times New Roman" w:cs="Times New Roman"/>
          <w:rPrChange w:id="4800" w:author="user" w:date="2020-06-29T14:21:00Z">
            <w:rPr/>
          </w:rPrChange>
        </w:rPr>
        <w:t>To view students</w:t>
      </w:r>
      <w:ins w:id="4801" w:author="user" w:date="2020-06-29T15:04:00Z">
        <w:r w:rsidR="008D2E3C">
          <w:rPr>
            <w:rFonts w:ascii="Times New Roman" w:hAnsi="Times New Roman" w:cs="Times New Roman"/>
          </w:rPr>
          <w:t>’</w:t>
        </w:r>
      </w:ins>
      <w:r w:rsidRPr="004F1E35">
        <w:rPr>
          <w:rFonts w:ascii="Times New Roman" w:hAnsi="Times New Roman" w:cs="Times New Roman"/>
          <w:rPrChange w:id="4802" w:author="user" w:date="2020-06-29T14:21:00Z">
            <w:rPr/>
          </w:rPrChange>
        </w:rPr>
        <w:t xml:space="preserve"> details: </w:t>
      </w:r>
    </w:p>
    <w:p w14:paraId="3C96A0FC" w14:textId="77777777" w:rsidR="00D457D4" w:rsidRPr="004F1E35" w:rsidRDefault="00D457D4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803" w:author="user" w:date="2020-06-29T14:21:00Z">
            <w:rPr/>
          </w:rPrChange>
        </w:rPr>
        <w:pPrChange w:id="4804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805" w:author="user" w:date="2020-06-29T14:21:00Z">
            <w:rPr/>
          </w:rPrChange>
        </w:rPr>
        <w:t xml:space="preserve">On the </w:t>
      </w:r>
      <w:r w:rsidRPr="004F1E35">
        <w:rPr>
          <w:rFonts w:ascii="Times New Roman" w:hAnsi="Times New Roman" w:cs="Times New Roman"/>
          <w:b/>
          <w:bCs/>
          <w:rPrChange w:id="4806" w:author="user" w:date="2020-06-29T14:21:00Z">
            <w:rPr/>
          </w:rPrChange>
        </w:rPr>
        <w:t>Rejected Students</w:t>
      </w:r>
      <w:ins w:id="4807" w:author="user" w:date="2020-02-27T07:07:00Z">
        <w:r w:rsidR="00DC673F" w:rsidRPr="004F1E35">
          <w:rPr>
            <w:rFonts w:ascii="Times New Roman" w:hAnsi="Times New Roman" w:cs="Times New Roman"/>
            <w:b/>
            <w:bCs/>
            <w:rPrChange w:id="4808" w:author="user" w:date="2020-06-29T14:21:00Z">
              <w:rPr>
                <w:b/>
                <w:bCs/>
              </w:rPr>
            </w:rPrChange>
          </w:rPr>
          <w:t xml:space="preserve">, </w:t>
        </w:r>
      </w:ins>
      <w:del w:id="4809" w:author="user" w:date="2020-02-27T07:07:00Z">
        <w:r w:rsidRPr="004F1E35" w:rsidDel="00DC673F">
          <w:rPr>
            <w:rFonts w:ascii="Times New Roman" w:hAnsi="Times New Roman" w:cs="Times New Roman"/>
            <w:rPrChange w:id="4810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4811" w:author="user" w:date="2020-06-29T14:21:00Z">
            <w:rPr/>
          </w:rPrChange>
        </w:rPr>
        <w:t>tab, select the student to view.</w:t>
      </w:r>
    </w:p>
    <w:p w14:paraId="79AACADF" w14:textId="77777777" w:rsidR="00D457D4" w:rsidRPr="004F1E35" w:rsidRDefault="00D457D4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812" w:author="user" w:date="2020-06-29T14:21:00Z">
            <w:rPr/>
          </w:rPrChange>
        </w:rPr>
        <w:pPrChange w:id="4813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814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815" w:author="user" w:date="2020-06-29T14:21:00Z">
            <w:rPr>
              <w:b/>
              <w:bCs/>
            </w:rPr>
          </w:rPrChange>
        </w:rPr>
        <w:t>View Details</w:t>
      </w:r>
      <w:r w:rsidRPr="004F1E35">
        <w:rPr>
          <w:rFonts w:ascii="Times New Roman" w:hAnsi="Times New Roman" w:cs="Times New Roman"/>
          <w:rPrChange w:id="4816" w:author="user" w:date="2020-06-29T14:21:00Z">
            <w:rPr/>
          </w:rPrChange>
        </w:rPr>
        <w:t xml:space="preserve"> button at the bottom of the student.</w:t>
      </w:r>
    </w:p>
    <w:p w14:paraId="2835B95C" w14:textId="77777777" w:rsidR="00D457D4" w:rsidRPr="004F1E35" w:rsidRDefault="00D457D4">
      <w:pPr>
        <w:pStyle w:val="ListParagraph"/>
        <w:numPr>
          <w:ilvl w:val="0"/>
          <w:numId w:val="17"/>
        </w:numPr>
        <w:spacing w:after="160" w:line="240" w:lineRule="auto"/>
        <w:jc w:val="both"/>
        <w:rPr>
          <w:rFonts w:ascii="Times New Roman" w:hAnsi="Times New Roman" w:cs="Times New Roman"/>
          <w:rPrChange w:id="4817" w:author="user" w:date="2020-06-29T14:21:00Z">
            <w:rPr/>
          </w:rPrChange>
        </w:rPr>
        <w:pPrChange w:id="4818" w:author="user" w:date="2020-06-29T14:21:00Z">
          <w:pPr>
            <w:pStyle w:val="ListParagraph"/>
            <w:numPr>
              <w:numId w:val="1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819" w:author="user" w:date="2020-06-29T14:21:00Z">
            <w:rPr/>
          </w:rPrChange>
        </w:rPr>
        <w:t xml:space="preserve">Details will show as </w:t>
      </w:r>
      <w:ins w:id="4820" w:author="user" w:date="2020-02-27T07:07:00Z">
        <w:r w:rsidR="00DC673F" w:rsidRPr="004F1E35">
          <w:rPr>
            <w:rFonts w:ascii="Times New Roman" w:hAnsi="Times New Roman" w:cs="Times New Roman"/>
            <w:rPrChange w:id="4821" w:author="user" w:date="2020-06-29T14:21:00Z">
              <w:rPr/>
            </w:rPrChange>
          </w:rPr>
          <w:t>follows</w:t>
        </w:r>
      </w:ins>
      <w:del w:id="4822" w:author="user" w:date="2020-02-27T07:07:00Z">
        <w:r w:rsidRPr="004F1E35" w:rsidDel="00DC673F">
          <w:rPr>
            <w:rFonts w:ascii="Times New Roman" w:hAnsi="Times New Roman" w:cs="Times New Roman"/>
            <w:rPrChange w:id="4823" w:author="user" w:date="2020-06-29T14:21:00Z">
              <w:rPr/>
            </w:rPrChange>
          </w:rPr>
          <w:delText>below</w:delText>
        </w:r>
      </w:del>
      <w:r w:rsidRPr="004F1E35">
        <w:rPr>
          <w:rFonts w:ascii="Times New Roman" w:hAnsi="Times New Roman" w:cs="Times New Roman"/>
          <w:rPrChange w:id="4824" w:author="user" w:date="2020-06-29T14:21:00Z">
            <w:rPr/>
          </w:rPrChange>
        </w:rPr>
        <w:t>.</w:t>
      </w:r>
    </w:p>
    <w:p w14:paraId="3014CB13" w14:textId="77777777" w:rsidR="00D457D4" w:rsidRPr="004F1E35" w:rsidRDefault="00D457D4">
      <w:pPr>
        <w:spacing w:line="240" w:lineRule="auto"/>
        <w:jc w:val="both"/>
        <w:rPr>
          <w:rFonts w:ascii="Times New Roman" w:hAnsi="Times New Roman" w:cs="Times New Roman"/>
          <w:rPrChange w:id="4825" w:author="user" w:date="2020-06-29T14:21:00Z">
            <w:rPr/>
          </w:rPrChange>
        </w:rPr>
        <w:pPrChange w:id="4826" w:author="user" w:date="2020-06-29T14:21:00Z">
          <w:pPr/>
        </w:pPrChange>
      </w:pPr>
      <w:r w:rsidRPr="004F1E35">
        <w:rPr>
          <w:rFonts w:ascii="Times New Roman" w:hAnsi="Times New Roman" w:cs="Times New Roman"/>
          <w:noProof/>
          <w:rPrChange w:id="4827" w:author="user" w:date="2020-06-29T14:21:00Z">
            <w:rPr>
              <w:noProof/>
            </w:rPr>
          </w:rPrChange>
        </w:rPr>
        <w:lastRenderedPageBreak/>
        <w:drawing>
          <wp:inline distT="0" distB="0" distL="0" distR="0" wp14:anchorId="0B18C995" wp14:editId="4F128813">
            <wp:extent cx="5943600" cy="3525349"/>
            <wp:effectExtent l="19050" t="19050" r="0" b="0"/>
            <wp:docPr id="1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F6AC6" w14:textId="77777777" w:rsidR="005F332F" w:rsidRPr="004F1E35" w:rsidRDefault="005F332F">
      <w:pPr>
        <w:pStyle w:val="Heading3"/>
        <w:spacing w:line="240" w:lineRule="auto"/>
        <w:jc w:val="both"/>
        <w:rPr>
          <w:rFonts w:ascii="Times New Roman" w:hAnsi="Times New Roman" w:cs="Times New Roman"/>
          <w:rPrChange w:id="4828" w:author="user" w:date="2020-06-29T14:21:00Z">
            <w:rPr/>
          </w:rPrChange>
        </w:rPr>
        <w:pPrChange w:id="4829" w:author="user" w:date="2020-06-29T14:21:00Z">
          <w:pPr>
            <w:pStyle w:val="Heading3"/>
          </w:pPr>
        </w:pPrChange>
      </w:pPr>
      <w:bookmarkStart w:id="4830" w:name="_Toc44335656"/>
      <w:r w:rsidRPr="004F1E35">
        <w:rPr>
          <w:rFonts w:ascii="Times New Roman" w:hAnsi="Times New Roman" w:cs="Times New Roman"/>
          <w:rPrChange w:id="4831" w:author="user" w:date="2020-06-29T14:21:00Z">
            <w:rPr/>
          </w:rPrChange>
        </w:rPr>
        <w:t>Rejected Opportunities tab:</w:t>
      </w:r>
      <w:bookmarkEnd w:id="4830"/>
    </w:p>
    <w:p w14:paraId="527003B9" w14:textId="080CC1AC" w:rsidR="007E68FF" w:rsidRPr="004F1E35" w:rsidRDefault="005F332F">
      <w:pPr>
        <w:spacing w:line="240" w:lineRule="auto"/>
        <w:jc w:val="both"/>
        <w:rPr>
          <w:rFonts w:ascii="Times New Roman" w:hAnsi="Times New Roman" w:cs="Times New Roman"/>
          <w:rPrChange w:id="4832" w:author="user" w:date="2020-06-29T14:21:00Z">
            <w:rPr/>
          </w:rPrChange>
        </w:rPr>
        <w:pPrChange w:id="4833" w:author="user" w:date="2020-06-29T15:04:00Z">
          <w:pPr>
            <w:ind w:firstLine="720"/>
          </w:pPr>
        </w:pPrChange>
      </w:pPr>
      <w:r w:rsidRPr="004F1E35">
        <w:rPr>
          <w:rFonts w:ascii="Times New Roman" w:hAnsi="Times New Roman" w:cs="Times New Roman"/>
          <w:rPrChange w:id="4834" w:author="user" w:date="2020-06-29T14:21:00Z">
            <w:rPr/>
          </w:rPrChange>
        </w:rPr>
        <w:t xml:space="preserve">In the </w:t>
      </w:r>
      <w:r w:rsidRPr="004F1E35">
        <w:rPr>
          <w:rFonts w:ascii="Times New Roman" w:hAnsi="Times New Roman" w:cs="Times New Roman"/>
          <w:b/>
          <w:bCs/>
          <w:rPrChange w:id="4835" w:author="user" w:date="2020-06-29T14:21:00Z">
            <w:rPr/>
          </w:rPrChange>
        </w:rPr>
        <w:t>Rejected Opportunities</w:t>
      </w:r>
      <w:r w:rsidRPr="004F1E35">
        <w:rPr>
          <w:rFonts w:ascii="Times New Roman" w:hAnsi="Times New Roman" w:cs="Times New Roman"/>
          <w:rPrChange w:id="4836" w:author="user" w:date="2020-06-29T14:21:00Z">
            <w:rPr/>
          </w:rPrChange>
        </w:rPr>
        <w:t xml:space="preserve"> tab</w:t>
      </w:r>
      <w:ins w:id="4837" w:author="user" w:date="2020-02-27T07:07:00Z">
        <w:r w:rsidR="00DC673F" w:rsidRPr="004F1E35">
          <w:rPr>
            <w:rFonts w:ascii="Times New Roman" w:hAnsi="Times New Roman" w:cs="Times New Roman"/>
            <w:rPrChange w:id="4838" w:author="user" w:date="2020-06-29T14:21:00Z">
              <w:rPr/>
            </w:rPrChange>
          </w:rPr>
          <w:t>, the</w:t>
        </w:r>
      </w:ins>
      <w:r w:rsidRPr="004F1E35">
        <w:rPr>
          <w:rFonts w:ascii="Times New Roman" w:hAnsi="Times New Roman" w:cs="Times New Roman"/>
          <w:rPrChange w:id="4839" w:author="user" w:date="2020-06-29T14:21:00Z">
            <w:rPr/>
          </w:rPrChange>
        </w:rPr>
        <w:t xml:space="preserve"> organizer can view </w:t>
      </w:r>
      <w:ins w:id="4840" w:author="user" w:date="2020-02-27T07:07:00Z">
        <w:r w:rsidR="00DC673F" w:rsidRPr="004F1E35">
          <w:rPr>
            <w:rFonts w:ascii="Times New Roman" w:hAnsi="Times New Roman" w:cs="Times New Roman"/>
            <w:rPrChange w:id="4841" w:author="user" w:date="2020-06-29T14:21:00Z">
              <w:rPr/>
            </w:rPrChange>
          </w:rPr>
          <w:t>o</w:t>
        </w:r>
      </w:ins>
      <w:del w:id="4842" w:author="user" w:date="2020-02-27T07:07:00Z">
        <w:r w:rsidRPr="004F1E35" w:rsidDel="00DC673F">
          <w:rPr>
            <w:rFonts w:ascii="Times New Roman" w:hAnsi="Times New Roman" w:cs="Times New Roman"/>
            <w:rPrChange w:id="4843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844" w:author="user" w:date="2020-06-29T14:21:00Z">
            <w:rPr/>
          </w:rPrChange>
        </w:rPr>
        <w:t>pportunities which are rejected by</w:t>
      </w:r>
      <w:ins w:id="4845" w:author="user" w:date="2020-02-27T07:07:00Z">
        <w:r w:rsidR="00DC673F" w:rsidRPr="004F1E35">
          <w:rPr>
            <w:rFonts w:ascii="Times New Roman" w:hAnsi="Times New Roman" w:cs="Times New Roman"/>
            <w:rPrChange w:id="4846" w:author="user" w:date="2020-06-29T14:21:00Z">
              <w:rPr/>
            </w:rPrChange>
          </w:rPr>
          <w:t xml:space="preserve"> the</w:t>
        </w:r>
      </w:ins>
      <w:r w:rsidRPr="004F1E35">
        <w:rPr>
          <w:rFonts w:ascii="Times New Roman" w:hAnsi="Times New Roman" w:cs="Times New Roman"/>
          <w:rPrChange w:id="4847" w:author="user" w:date="2020-06-29T14:21:00Z">
            <w:rPr/>
          </w:rPrChange>
        </w:rPr>
        <w:t xml:space="preserve"> administrator. On this screen, you can delete </w:t>
      </w:r>
      <w:ins w:id="4848" w:author="user" w:date="2020-02-27T07:08:00Z">
        <w:r w:rsidR="00DC673F" w:rsidRPr="004F1E35">
          <w:rPr>
            <w:rFonts w:ascii="Times New Roman" w:hAnsi="Times New Roman" w:cs="Times New Roman"/>
            <w:rPrChange w:id="4849" w:author="user" w:date="2020-06-29T14:21:00Z">
              <w:rPr/>
            </w:rPrChange>
          </w:rPr>
          <w:t>o</w:t>
        </w:r>
      </w:ins>
      <w:del w:id="4850" w:author="user" w:date="2020-02-27T07:08:00Z">
        <w:r w:rsidRPr="004F1E35" w:rsidDel="00DC673F">
          <w:rPr>
            <w:rFonts w:ascii="Times New Roman" w:hAnsi="Times New Roman" w:cs="Times New Roman"/>
            <w:rPrChange w:id="4851" w:author="user" w:date="2020-06-29T14:21:00Z">
              <w:rPr/>
            </w:rPrChange>
          </w:rPr>
          <w:delText>O</w:delText>
        </w:r>
      </w:del>
      <w:r w:rsidRPr="004F1E35">
        <w:rPr>
          <w:rFonts w:ascii="Times New Roman" w:hAnsi="Times New Roman" w:cs="Times New Roman"/>
          <w:rPrChange w:id="4852" w:author="user" w:date="2020-06-29T14:21:00Z">
            <w:rPr/>
          </w:rPrChange>
        </w:rPr>
        <w:t>pportunities</w:t>
      </w:r>
      <w:ins w:id="4853" w:author="user" w:date="2020-02-27T07:08:00Z">
        <w:r w:rsidR="00DC673F" w:rsidRPr="004F1E35">
          <w:rPr>
            <w:rFonts w:ascii="Times New Roman" w:hAnsi="Times New Roman" w:cs="Times New Roman"/>
            <w:rPrChange w:id="4854" w:author="user" w:date="2020-06-29T14:21:00Z">
              <w:rPr/>
            </w:rPrChange>
          </w:rPr>
          <w:t xml:space="preserve"> listed</w:t>
        </w:r>
      </w:ins>
      <w:r w:rsidRPr="004F1E35">
        <w:rPr>
          <w:rFonts w:ascii="Times New Roman" w:hAnsi="Times New Roman" w:cs="Times New Roman"/>
          <w:rPrChange w:id="4855" w:author="user" w:date="2020-06-29T14:21:00Z">
            <w:rPr/>
          </w:rPrChange>
        </w:rPr>
        <w:t>. You can also search for opportunities to delete</w:t>
      </w:r>
      <w:ins w:id="4856" w:author="user" w:date="2020-06-29T15:05:00Z">
        <w:r w:rsidR="008D2E3C">
          <w:rPr>
            <w:rFonts w:ascii="Times New Roman" w:hAnsi="Times New Roman" w:cs="Times New Roman"/>
          </w:rPr>
          <w:t xml:space="preserve"> </w:t>
        </w:r>
      </w:ins>
      <w:del w:id="4857" w:author="user" w:date="2020-06-29T15:05:00Z">
        <w:r w:rsidRPr="004F1E35" w:rsidDel="008D2E3C">
          <w:rPr>
            <w:rFonts w:ascii="Times New Roman" w:hAnsi="Times New Roman" w:cs="Times New Roman"/>
            <w:rPrChange w:id="4858" w:author="user" w:date="2020-06-29T14:21:00Z">
              <w:rPr/>
            </w:rPrChange>
          </w:rPr>
          <w:delText xml:space="preserve"> </w:delText>
        </w:r>
      </w:del>
      <w:r w:rsidRPr="004F1E35">
        <w:rPr>
          <w:rFonts w:ascii="Times New Roman" w:hAnsi="Times New Roman" w:cs="Times New Roman"/>
          <w:rPrChange w:id="4859" w:author="user" w:date="2020-06-29T14:21:00Z">
            <w:rPr/>
          </w:rPrChange>
        </w:rPr>
        <w:t>them.</w:t>
      </w:r>
      <w:r w:rsidRPr="004F1E35">
        <w:rPr>
          <w:rFonts w:ascii="Times New Roman" w:hAnsi="Times New Roman" w:cs="Times New Roman"/>
          <w:b/>
          <w:bCs/>
          <w:noProof/>
          <w:sz w:val="32"/>
          <w:szCs w:val="32"/>
          <w:rPrChange w:id="4860" w:author="user" w:date="2020-06-29T14:21:00Z">
            <w:rPr>
              <w:b/>
              <w:bCs/>
              <w:noProof/>
              <w:sz w:val="32"/>
              <w:szCs w:val="32"/>
            </w:rPr>
          </w:rPrChange>
        </w:rPr>
        <w:drawing>
          <wp:inline distT="0" distB="0" distL="0" distR="0" wp14:anchorId="26E463E6" wp14:editId="3F4D7E58">
            <wp:extent cx="5943600" cy="2881478"/>
            <wp:effectExtent l="19050" t="19050" r="0" b="0"/>
            <wp:docPr id="17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BA939" w14:textId="77777777" w:rsidR="007E68FF" w:rsidRPr="004F1E35" w:rsidRDefault="007E68FF">
      <w:pPr>
        <w:pStyle w:val="Heading2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  <w:rPrChange w:id="4861" w:author="user" w:date="2020-06-29T14:21:00Z">
            <w:rPr>
              <w:i/>
              <w:sz w:val="24"/>
              <w:szCs w:val="24"/>
            </w:rPr>
          </w:rPrChange>
        </w:rPr>
        <w:pPrChange w:id="4862" w:author="user" w:date="2020-06-29T14:21:00Z">
          <w:pPr>
            <w:pStyle w:val="Heading2"/>
          </w:pPr>
        </w:pPrChange>
      </w:pPr>
      <w:bookmarkStart w:id="4863" w:name="_Toc44335657"/>
      <w:r w:rsidRPr="004F1E35">
        <w:rPr>
          <w:rFonts w:ascii="Times New Roman" w:hAnsi="Times New Roman" w:cs="Times New Roman"/>
          <w:i/>
          <w:sz w:val="24"/>
          <w:szCs w:val="24"/>
          <w:rPrChange w:id="4864" w:author="user" w:date="2020-06-29T14:21:00Z">
            <w:rPr>
              <w:i/>
              <w:sz w:val="24"/>
              <w:szCs w:val="24"/>
            </w:rPr>
          </w:rPrChange>
        </w:rPr>
        <w:t>To delete opportunity:</w:t>
      </w:r>
      <w:bookmarkEnd w:id="4863"/>
    </w:p>
    <w:p w14:paraId="27A7C175" w14:textId="77777777" w:rsidR="007E68FF" w:rsidRPr="004F1E35" w:rsidRDefault="007E68FF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865" w:author="user" w:date="2020-06-29T14:21:00Z">
            <w:rPr/>
          </w:rPrChange>
        </w:rPr>
        <w:pPrChange w:id="4866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867" w:author="user" w:date="2020-06-29T14:21:00Z">
            <w:rPr/>
          </w:rPrChange>
        </w:rPr>
        <w:t xml:space="preserve">Click the ellipsis icon as shown in the </w:t>
      </w:r>
      <w:ins w:id="4868" w:author="user" w:date="2020-02-27T07:08:00Z">
        <w:r w:rsidR="00DC673F" w:rsidRPr="004F1E35">
          <w:rPr>
            <w:rFonts w:ascii="Times New Roman" w:hAnsi="Times New Roman" w:cs="Times New Roman"/>
            <w:rPrChange w:id="4869" w:author="user" w:date="2020-06-29T14:21:00Z">
              <w:rPr/>
            </w:rPrChange>
          </w:rPr>
          <w:t xml:space="preserve">following </w:t>
        </w:r>
      </w:ins>
      <w:r w:rsidRPr="004F1E35">
        <w:rPr>
          <w:rFonts w:ascii="Times New Roman" w:hAnsi="Times New Roman" w:cs="Times New Roman"/>
          <w:rPrChange w:id="4870" w:author="user" w:date="2020-06-29T14:21:00Z">
            <w:rPr/>
          </w:rPrChange>
        </w:rPr>
        <w:t xml:space="preserve">screen </w:t>
      </w:r>
      <w:del w:id="4871" w:author="user" w:date="2020-02-27T07:08:00Z">
        <w:r w:rsidR="00507E11" w:rsidRPr="004F1E35" w:rsidDel="00DC673F">
          <w:rPr>
            <w:rFonts w:ascii="Times New Roman" w:hAnsi="Times New Roman" w:cs="Times New Roman"/>
            <w:rPrChange w:id="4872" w:author="user" w:date="2020-06-29T14:21:00Z">
              <w:rPr/>
            </w:rPrChange>
          </w:rPr>
          <w:delText>below</w:delText>
        </w:r>
      </w:del>
      <w:r w:rsidRPr="004F1E35">
        <w:rPr>
          <w:rFonts w:ascii="Times New Roman" w:hAnsi="Times New Roman" w:cs="Times New Roman"/>
          <w:rPrChange w:id="4873" w:author="user" w:date="2020-06-29T14:21:00Z">
            <w:rPr/>
          </w:rPrChange>
        </w:rPr>
        <w:t>.</w:t>
      </w:r>
    </w:p>
    <w:p w14:paraId="69B55F7F" w14:textId="77777777" w:rsidR="007E68FF" w:rsidRPr="004F1E35" w:rsidRDefault="007E68FF">
      <w:pPr>
        <w:pStyle w:val="ListParagraph"/>
        <w:numPr>
          <w:ilvl w:val="0"/>
          <w:numId w:val="27"/>
        </w:numPr>
        <w:spacing w:after="160" w:line="240" w:lineRule="auto"/>
        <w:jc w:val="both"/>
        <w:rPr>
          <w:rFonts w:ascii="Times New Roman" w:hAnsi="Times New Roman" w:cs="Times New Roman"/>
          <w:rPrChange w:id="4874" w:author="user" w:date="2020-06-29T14:21:00Z">
            <w:rPr/>
          </w:rPrChange>
        </w:rPr>
        <w:pPrChange w:id="4875" w:author="user" w:date="2020-06-29T14:21:00Z">
          <w:pPr>
            <w:pStyle w:val="ListParagraph"/>
            <w:numPr>
              <w:numId w:val="27"/>
            </w:numPr>
            <w:spacing w:after="160" w:line="259" w:lineRule="auto"/>
            <w:ind w:hanging="360"/>
          </w:pPr>
        </w:pPrChange>
      </w:pPr>
      <w:r w:rsidRPr="004F1E35">
        <w:rPr>
          <w:rFonts w:ascii="Times New Roman" w:hAnsi="Times New Roman" w:cs="Times New Roman"/>
          <w:rPrChange w:id="4876" w:author="user" w:date="2020-06-29T14:21:00Z">
            <w:rPr/>
          </w:rPrChange>
        </w:rPr>
        <w:t xml:space="preserve">Click the </w:t>
      </w:r>
      <w:r w:rsidRPr="004F1E35">
        <w:rPr>
          <w:rFonts w:ascii="Times New Roman" w:hAnsi="Times New Roman" w:cs="Times New Roman"/>
          <w:b/>
          <w:bCs/>
          <w:rPrChange w:id="4877" w:author="user" w:date="2020-06-29T14:21:00Z">
            <w:rPr>
              <w:b/>
              <w:bCs/>
            </w:rPr>
          </w:rPrChange>
        </w:rPr>
        <w:t>Delete Opportunity</w:t>
      </w:r>
      <w:r w:rsidRPr="004F1E35">
        <w:rPr>
          <w:rFonts w:ascii="Times New Roman" w:hAnsi="Times New Roman" w:cs="Times New Roman"/>
          <w:rPrChange w:id="4878" w:author="user" w:date="2020-06-29T14:21:00Z">
            <w:rPr/>
          </w:rPrChange>
        </w:rPr>
        <w:t xml:space="preserve"> button.</w:t>
      </w:r>
    </w:p>
    <w:p w14:paraId="6E1D7B9A" w14:textId="046743D6" w:rsidR="00507E11" w:rsidRPr="004F1E35" w:rsidRDefault="00FE264D">
      <w:pPr>
        <w:spacing w:after="160" w:line="240" w:lineRule="auto"/>
        <w:jc w:val="both"/>
        <w:rPr>
          <w:ins w:id="4879" w:author="sumathi r" w:date="2020-06-27T17:16:00Z"/>
          <w:rFonts w:ascii="Times New Roman" w:hAnsi="Times New Roman" w:cs="Times New Roman"/>
          <w:rPrChange w:id="4880" w:author="user" w:date="2020-06-29T14:21:00Z">
            <w:rPr>
              <w:ins w:id="4881" w:author="sumathi r" w:date="2020-06-27T17:16:00Z"/>
            </w:rPr>
          </w:rPrChange>
        </w:rPr>
        <w:pPrChange w:id="4882" w:author="user" w:date="2020-06-29T14:21:00Z">
          <w:pPr>
            <w:spacing w:after="160" w:line="240" w:lineRule="auto"/>
          </w:pPr>
        </w:pPrChange>
      </w:pPr>
      <w:r>
        <w:rPr>
          <w:rFonts w:ascii="Times New Roman" w:hAnsi="Times New Roman" w:cs="Times New Roman"/>
          <w:noProof/>
          <w:rPrChange w:id="4883" w:author="user" w:date="2020-06-29T14:21:00Z">
            <w:rPr>
              <w:rFonts w:ascii="Times New Roman" w:hAnsi="Times New Roman" w:cs="Times New Roman"/>
              <w:noProof/>
            </w:rPr>
          </w:rPrChange>
        </w:rPr>
        <w:lastRenderedPageBreak/>
        <w:pict w14:anchorId="04D4FB34">
          <v:rect id="_x0000_s1085" style="position:absolute;left:0;text-align:left;margin-left:333.75pt;margin-top:107.05pt;width:124.5pt;height:28.5pt;z-index:2517186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507E11" w:rsidRPr="004F1E35">
        <w:rPr>
          <w:rFonts w:ascii="Times New Roman" w:hAnsi="Times New Roman" w:cs="Times New Roman"/>
          <w:noProof/>
          <w:rPrChange w:id="4884" w:author="user" w:date="2020-06-29T14:21:00Z">
            <w:rPr>
              <w:noProof/>
            </w:rPr>
          </w:rPrChange>
        </w:rPr>
        <w:drawing>
          <wp:inline distT="0" distB="0" distL="0" distR="0" wp14:anchorId="79B5AE30" wp14:editId="1E3852D9">
            <wp:extent cx="5943600" cy="2228850"/>
            <wp:effectExtent l="19050" t="19050" r="0" b="0"/>
            <wp:docPr id="1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21973" w14:textId="0F83F132" w:rsidR="006819D3" w:rsidRPr="004F1E35" w:rsidRDefault="006819D3">
      <w:pPr>
        <w:spacing w:after="160" w:line="240" w:lineRule="auto"/>
        <w:jc w:val="both"/>
        <w:rPr>
          <w:ins w:id="4885" w:author="sumathi r" w:date="2020-06-27T17:16:00Z"/>
          <w:rFonts w:ascii="Times New Roman" w:hAnsi="Times New Roman" w:cs="Times New Roman"/>
          <w:rPrChange w:id="4886" w:author="user" w:date="2020-06-29T14:21:00Z">
            <w:rPr>
              <w:ins w:id="4887" w:author="sumathi r" w:date="2020-06-27T17:16:00Z"/>
            </w:rPr>
          </w:rPrChange>
        </w:rPr>
        <w:pPrChange w:id="4888" w:author="user" w:date="2020-06-29T14:21:00Z">
          <w:pPr>
            <w:spacing w:after="160" w:line="240" w:lineRule="auto"/>
          </w:pPr>
        </w:pPrChange>
      </w:pPr>
    </w:p>
    <w:p w14:paraId="53C8BFC4" w14:textId="577194CF" w:rsidR="006819D3" w:rsidRPr="004F1E35" w:rsidRDefault="006819D3">
      <w:pPr>
        <w:spacing w:after="160" w:line="240" w:lineRule="auto"/>
        <w:jc w:val="both"/>
        <w:rPr>
          <w:ins w:id="4889" w:author="sumathi r" w:date="2020-06-27T17:16:00Z"/>
          <w:rFonts w:ascii="Times New Roman" w:hAnsi="Times New Roman" w:cs="Times New Roman"/>
          <w:rPrChange w:id="4890" w:author="user" w:date="2020-06-29T14:21:00Z">
            <w:rPr>
              <w:ins w:id="4891" w:author="sumathi r" w:date="2020-06-27T17:16:00Z"/>
            </w:rPr>
          </w:rPrChange>
        </w:rPr>
        <w:pPrChange w:id="4892" w:author="user" w:date="2020-06-29T14:21:00Z">
          <w:pPr>
            <w:spacing w:after="160" w:line="240" w:lineRule="auto"/>
          </w:pPr>
        </w:pPrChange>
      </w:pPr>
    </w:p>
    <w:p w14:paraId="6FE7B5FF" w14:textId="546A06E6" w:rsidR="006819D3" w:rsidRPr="004F1E35" w:rsidRDefault="006819D3">
      <w:pPr>
        <w:pStyle w:val="Heading1"/>
        <w:spacing w:line="240" w:lineRule="auto"/>
        <w:jc w:val="both"/>
        <w:rPr>
          <w:ins w:id="4893" w:author="sumathi r" w:date="2020-06-27T17:16:00Z"/>
          <w:rFonts w:ascii="Times New Roman" w:hAnsi="Times New Roman" w:cs="Times New Roman"/>
          <w:rPrChange w:id="4894" w:author="user" w:date="2020-06-29T14:21:00Z">
            <w:rPr>
              <w:ins w:id="4895" w:author="sumathi r" w:date="2020-06-27T17:16:00Z"/>
            </w:rPr>
          </w:rPrChange>
        </w:rPr>
        <w:pPrChange w:id="4896" w:author="user" w:date="2020-06-29T14:21:00Z">
          <w:pPr>
            <w:pStyle w:val="Heading1"/>
            <w:spacing w:line="240" w:lineRule="auto"/>
          </w:pPr>
        </w:pPrChange>
      </w:pPr>
      <w:bookmarkStart w:id="4897" w:name="_Toc44335658"/>
      <w:ins w:id="4898" w:author="sumathi r" w:date="2020-06-27T17:16:00Z">
        <w:r w:rsidRPr="004F1E35">
          <w:rPr>
            <w:rFonts w:ascii="Times New Roman" w:hAnsi="Times New Roman" w:cs="Times New Roman"/>
            <w:rPrChange w:id="4899" w:author="user" w:date="2020-06-29T14:21:00Z">
              <w:rPr/>
            </w:rPrChange>
          </w:rPr>
          <w:t>3. School Admin</w:t>
        </w:r>
        <w:bookmarkEnd w:id="4897"/>
      </w:ins>
    </w:p>
    <w:p w14:paraId="273DD932" w14:textId="77777777" w:rsidR="006819D3" w:rsidRPr="004F1E35" w:rsidRDefault="006819D3">
      <w:pPr>
        <w:pStyle w:val="Heading2"/>
        <w:spacing w:line="240" w:lineRule="auto"/>
        <w:jc w:val="both"/>
        <w:rPr>
          <w:ins w:id="4900" w:author="sumathi r" w:date="2020-06-27T17:16:00Z"/>
          <w:rFonts w:ascii="Times New Roman" w:hAnsi="Times New Roman" w:cs="Times New Roman"/>
          <w:rPrChange w:id="4901" w:author="user" w:date="2020-06-29T14:21:00Z">
            <w:rPr>
              <w:ins w:id="4902" w:author="sumathi r" w:date="2020-06-27T17:16:00Z"/>
            </w:rPr>
          </w:rPrChange>
        </w:rPr>
        <w:pPrChange w:id="4903" w:author="user" w:date="2020-06-29T14:21:00Z">
          <w:pPr>
            <w:pStyle w:val="Heading2"/>
            <w:spacing w:line="240" w:lineRule="auto"/>
          </w:pPr>
        </w:pPrChange>
      </w:pPr>
      <w:bookmarkStart w:id="4904" w:name="_Toc44335659"/>
      <w:ins w:id="4905" w:author="sumathi r" w:date="2020-06-27T17:16:00Z">
        <w:r w:rsidRPr="004F1E35">
          <w:rPr>
            <w:rFonts w:ascii="Times New Roman" w:hAnsi="Times New Roman" w:cs="Times New Roman"/>
            <w:rPrChange w:id="4906" w:author="user" w:date="2020-06-29T14:21:00Z">
              <w:rPr/>
            </w:rPrChange>
          </w:rPr>
          <w:t>Logging in:</w:t>
        </w:r>
        <w:bookmarkEnd w:id="4904"/>
      </w:ins>
    </w:p>
    <w:p w14:paraId="0AC219D3" w14:textId="6C6E9203" w:rsidR="006819D3" w:rsidRPr="004F1E35" w:rsidRDefault="006819D3">
      <w:pPr>
        <w:spacing w:line="240" w:lineRule="auto"/>
        <w:jc w:val="both"/>
        <w:rPr>
          <w:ins w:id="4907" w:author="sumathi r" w:date="2020-06-27T17:16:00Z"/>
          <w:rFonts w:ascii="Times New Roman" w:hAnsi="Times New Roman" w:cs="Times New Roman"/>
          <w:rPrChange w:id="4908" w:author="user" w:date="2020-06-29T14:21:00Z">
            <w:rPr>
              <w:ins w:id="4909" w:author="sumathi r" w:date="2020-06-27T17:16:00Z"/>
            </w:rPr>
          </w:rPrChange>
        </w:rPr>
        <w:pPrChange w:id="4910" w:author="user" w:date="2020-06-29T14:21:00Z">
          <w:pPr>
            <w:spacing w:line="240" w:lineRule="auto"/>
          </w:pPr>
        </w:pPrChange>
      </w:pPr>
      <w:ins w:id="4911" w:author="sumathi r" w:date="2020-06-27T17:16:00Z">
        <w:r w:rsidRPr="004F1E35">
          <w:rPr>
            <w:rFonts w:ascii="Times New Roman" w:hAnsi="Times New Roman" w:cs="Times New Roman"/>
            <w:rPrChange w:id="4912" w:author="user" w:date="2020-06-29T14:21:00Z">
              <w:rPr/>
            </w:rPrChange>
          </w:rPr>
          <w:t>To log in to the Cincinnati Public Schools website as a</w:t>
        </w:r>
        <w:del w:id="4913" w:author="user" w:date="2020-06-29T15:05:00Z">
          <w:r w:rsidRPr="004F1E35" w:rsidDel="008D2E3C">
            <w:rPr>
              <w:rFonts w:ascii="Times New Roman" w:hAnsi="Times New Roman" w:cs="Times New Roman"/>
              <w:rPrChange w:id="4914" w:author="user" w:date="2020-06-29T14:21:00Z">
                <w:rPr/>
              </w:rPrChange>
            </w:rPr>
            <w:delText>n</w:delText>
          </w:r>
        </w:del>
        <w:r w:rsidRPr="004F1E35">
          <w:rPr>
            <w:rFonts w:ascii="Times New Roman" w:hAnsi="Times New Roman" w:cs="Times New Roman"/>
            <w:rPrChange w:id="4915" w:author="user" w:date="2020-06-29T14:21:00Z">
              <w:rPr/>
            </w:rPrChange>
          </w:rPr>
          <w:t xml:space="preserve"> </w:t>
        </w:r>
      </w:ins>
      <w:ins w:id="4916" w:author="user" w:date="2020-06-29T15:05:00Z">
        <w:r w:rsidR="008D2E3C">
          <w:rPr>
            <w:rFonts w:ascii="Times New Roman" w:hAnsi="Times New Roman" w:cs="Times New Roman"/>
          </w:rPr>
          <w:t>s</w:t>
        </w:r>
      </w:ins>
      <w:ins w:id="4917" w:author="sumathi r" w:date="2020-06-27T17:17:00Z">
        <w:del w:id="4918" w:author="user" w:date="2020-06-29T15:05:00Z">
          <w:r w:rsidRPr="004F1E35" w:rsidDel="008D2E3C">
            <w:rPr>
              <w:rFonts w:ascii="Times New Roman" w:hAnsi="Times New Roman" w:cs="Times New Roman"/>
              <w:rPrChange w:id="4919" w:author="user" w:date="2020-06-29T14:21:00Z">
                <w:rPr/>
              </w:rPrChange>
            </w:rPr>
            <w:delText>S</w:delText>
          </w:r>
        </w:del>
        <w:r w:rsidRPr="004F1E35">
          <w:rPr>
            <w:rFonts w:ascii="Times New Roman" w:hAnsi="Times New Roman" w:cs="Times New Roman"/>
            <w:rPrChange w:id="4920" w:author="user" w:date="2020-06-29T14:21:00Z">
              <w:rPr/>
            </w:rPrChange>
          </w:rPr>
          <w:t>chool Admin</w:t>
        </w:r>
      </w:ins>
      <w:ins w:id="4921" w:author="sumathi r" w:date="2020-06-27T17:16:00Z">
        <w:r w:rsidRPr="004F1E35">
          <w:rPr>
            <w:rFonts w:ascii="Times New Roman" w:hAnsi="Times New Roman" w:cs="Times New Roman"/>
            <w:rPrChange w:id="4922" w:author="user" w:date="2020-06-29T14:21:00Z">
              <w:rPr/>
            </w:rPrChange>
          </w:rPr>
          <w:t>, perform the following steps:</w:t>
        </w:r>
      </w:ins>
    </w:p>
    <w:p w14:paraId="53657224" w14:textId="09ECB5FA" w:rsidR="006819D3" w:rsidRPr="004F1E35" w:rsidRDefault="006819D3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ins w:id="4923" w:author="sumathi r" w:date="2020-06-27T17:16:00Z"/>
          <w:rFonts w:ascii="Times New Roman" w:hAnsi="Times New Roman" w:cs="Times New Roman"/>
          <w:rPrChange w:id="4924" w:author="user" w:date="2020-06-29T14:21:00Z">
            <w:rPr>
              <w:ins w:id="4925" w:author="sumathi r" w:date="2020-06-27T17:16:00Z"/>
            </w:rPr>
          </w:rPrChange>
        </w:rPr>
        <w:pPrChange w:id="4926" w:author="user" w:date="2020-06-29T14:21:00Z">
          <w:pPr>
            <w:pStyle w:val="ListParagraph"/>
            <w:numPr>
              <w:numId w:val="15"/>
            </w:numPr>
            <w:spacing w:after="160" w:line="240" w:lineRule="auto"/>
            <w:ind w:hanging="360"/>
          </w:pPr>
        </w:pPrChange>
      </w:pPr>
      <w:ins w:id="4927" w:author="sumathi r" w:date="2020-06-27T17:17:00Z">
        <w:r w:rsidRPr="004F1E35">
          <w:rPr>
            <w:rFonts w:ascii="Times New Roman" w:hAnsi="Times New Roman" w:cs="Times New Roman"/>
            <w:rPrChange w:id="4928" w:author="user" w:date="2020-06-29T14:21:00Z">
              <w:rPr/>
            </w:rPrChange>
          </w:rPr>
          <w:t>When</w:t>
        </w:r>
      </w:ins>
      <w:ins w:id="4929" w:author="sumathi r" w:date="2020-06-27T17:16:00Z">
        <w:r w:rsidRPr="004F1E35">
          <w:rPr>
            <w:rFonts w:ascii="Times New Roman" w:hAnsi="Times New Roman" w:cs="Times New Roman"/>
            <w:rPrChange w:id="4930" w:author="user" w:date="2020-06-29T14:21:00Z">
              <w:rPr/>
            </w:rPrChange>
          </w:rPr>
          <w:t xml:space="preserve"> click </w:t>
        </w:r>
      </w:ins>
      <w:ins w:id="4931" w:author="sumathi r" w:date="2020-06-27T17:18:00Z">
        <w:r w:rsidRPr="004F1E35">
          <w:rPr>
            <w:rFonts w:ascii="Times New Roman" w:hAnsi="Times New Roman" w:cs="Times New Roman"/>
            <w:rPrChange w:id="4932" w:author="user" w:date="2020-06-29T14:21:00Z">
              <w:rPr/>
            </w:rPrChange>
          </w:rPr>
          <w:t>on</w:t>
        </w:r>
      </w:ins>
      <w:ins w:id="4933" w:author="sumathi r" w:date="2020-06-27T17:16:00Z">
        <w:r w:rsidRPr="004F1E35">
          <w:rPr>
            <w:rFonts w:ascii="Times New Roman" w:hAnsi="Times New Roman" w:cs="Times New Roman"/>
            <w:rPrChange w:id="4934" w:author="user" w:date="2020-06-29T14:21:00Z">
              <w:rPr/>
            </w:rPrChange>
          </w:rPr>
          <w:t xml:space="preserve"> </w:t>
        </w:r>
        <w:r w:rsidRPr="004F1E35">
          <w:rPr>
            <w:rFonts w:ascii="Times New Roman" w:hAnsi="Times New Roman" w:cs="Times New Roman"/>
            <w:b/>
            <w:bCs/>
            <w:rPrChange w:id="4935" w:author="user" w:date="2020-06-29T14:21:00Z">
              <w:rPr>
                <w:b/>
                <w:bCs/>
              </w:rPr>
            </w:rPrChange>
          </w:rPr>
          <w:t>Login</w:t>
        </w:r>
      </w:ins>
      <w:ins w:id="4936" w:author="sumathi r" w:date="2020-06-27T17:17:00Z">
        <w:r w:rsidRPr="004F1E35">
          <w:rPr>
            <w:rFonts w:ascii="Times New Roman" w:hAnsi="Times New Roman" w:cs="Times New Roman"/>
            <w:b/>
            <w:bCs/>
            <w:rPrChange w:id="4937" w:author="user" w:date="2020-06-29T14:21:00Z">
              <w:rPr>
                <w:b/>
                <w:bCs/>
              </w:rPr>
            </w:rPrChange>
          </w:rPr>
          <w:t xml:space="preserve"> in with Goo</w:t>
        </w:r>
      </w:ins>
      <w:ins w:id="4938" w:author="sumathi r" w:date="2020-06-27T17:18:00Z">
        <w:r w:rsidRPr="004F1E35">
          <w:rPr>
            <w:rFonts w:ascii="Times New Roman" w:hAnsi="Times New Roman" w:cs="Times New Roman"/>
            <w:b/>
            <w:bCs/>
            <w:rPrChange w:id="4939" w:author="user" w:date="2020-06-29T14:21:00Z">
              <w:rPr>
                <w:b/>
                <w:bCs/>
              </w:rPr>
            </w:rPrChange>
          </w:rPr>
          <w:t>gle</w:t>
        </w:r>
      </w:ins>
      <w:ins w:id="4940" w:author="sumathi r" w:date="2020-06-27T17:16:00Z">
        <w:r w:rsidRPr="004F1E35">
          <w:rPr>
            <w:rFonts w:ascii="Times New Roman" w:hAnsi="Times New Roman" w:cs="Times New Roman"/>
            <w:rPrChange w:id="4941" w:author="user" w:date="2020-06-29T14:21:00Z">
              <w:rPr/>
            </w:rPrChange>
          </w:rPr>
          <w:t xml:space="preserve"> button</w:t>
        </w:r>
      </w:ins>
      <w:ins w:id="4942" w:author="sumathi r" w:date="2020-06-27T17:19:00Z">
        <w:r w:rsidR="00B251AC" w:rsidRPr="004F1E35">
          <w:rPr>
            <w:rFonts w:ascii="Times New Roman" w:hAnsi="Times New Roman" w:cs="Times New Roman"/>
            <w:rPrChange w:id="4943" w:author="user" w:date="2020-06-29T14:21:00Z">
              <w:rPr/>
            </w:rPrChange>
          </w:rPr>
          <w:t xml:space="preserve">, it redirects to the </w:t>
        </w:r>
      </w:ins>
      <w:ins w:id="4944" w:author="sumathi r" w:date="2020-06-27T17:20:00Z">
        <w:r w:rsidR="00B251AC" w:rsidRPr="004F1E35">
          <w:rPr>
            <w:rFonts w:ascii="Times New Roman" w:hAnsi="Times New Roman" w:cs="Times New Roman"/>
            <w:rPrChange w:id="4945" w:author="user" w:date="2020-06-29T14:21:00Z">
              <w:rPr/>
            </w:rPrChange>
          </w:rPr>
          <w:t>G</w:t>
        </w:r>
      </w:ins>
      <w:ins w:id="4946" w:author="sumathi r" w:date="2020-06-27T17:19:00Z">
        <w:r w:rsidR="00B251AC" w:rsidRPr="004F1E35">
          <w:rPr>
            <w:rFonts w:ascii="Times New Roman" w:hAnsi="Times New Roman" w:cs="Times New Roman"/>
            <w:rPrChange w:id="4947" w:author="user" w:date="2020-06-29T14:21:00Z">
              <w:rPr/>
            </w:rPrChange>
          </w:rPr>
          <w:t xml:space="preserve">mail login screen. </w:t>
        </w:r>
      </w:ins>
    </w:p>
    <w:p w14:paraId="75D8BBA5" w14:textId="68E47593" w:rsidR="006819D3" w:rsidRPr="004F1E35" w:rsidRDefault="00B251AC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ins w:id="4948" w:author="sumathi r" w:date="2020-06-27T17:20:00Z"/>
          <w:rFonts w:ascii="Times New Roman" w:hAnsi="Times New Roman" w:cs="Times New Roman"/>
          <w:rPrChange w:id="4949" w:author="user" w:date="2020-06-29T14:21:00Z">
            <w:rPr>
              <w:ins w:id="4950" w:author="sumathi r" w:date="2020-06-27T17:20:00Z"/>
            </w:rPr>
          </w:rPrChange>
        </w:rPr>
        <w:pPrChange w:id="4951" w:author="user" w:date="2020-06-29T14:21:00Z">
          <w:pPr>
            <w:pStyle w:val="ListParagraph"/>
            <w:numPr>
              <w:numId w:val="15"/>
            </w:numPr>
            <w:spacing w:after="160" w:line="240" w:lineRule="auto"/>
            <w:ind w:hanging="360"/>
          </w:pPr>
        </w:pPrChange>
      </w:pPr>
      <w:ins w:id="4952" w:author="sumathi r" w:date="2020-06-27T17:20:00Z">
        <w:r w:rsidRPr="004F1E35">
          <w:rPr>
            <w:rFonts w:ascii="Times New Roman" w:hAnsi="Times New Roman" w:cs="Times New Roman"/>
            <w:rPrChange w:id="4953" w:author="user" w:date="2020-06-29T14:21:00Z">
              <w:rPr/>
            </w:rPrChange>
          </w:rPr>
          <w:t>When enter valid Email and Password</w:t>
        </w:r>
      </w:ins>
      <w:ins w:id="4954" w:author="sumathi r" w:date="2020-06-27T17:22:00Z">
        <w:r w:rsidR="001700E1" w:rsidRPr="004F1E35">
          <w:rPr>
            <w:rFonts w:ascii="Times New Roman" w:hAnsi="Times New Roman" w:cs="Times New Roman"/>
            <w:rPrChange w:id="4955" w:author="user" w:date="2020-06-29T14:21:00Z">
              <w:rPr/>
            </w:rPrChange>
          </w:rPr>
          <w:t xml:space="preserve"> which is linked with your CPS account</w:t>
        </w:r>
      </w:ins>
      <w:ins w:id="4956" w:author="sumathi r" w:date="2020-06-27T17:20:00Z">
        <w:r w:rsidRPr="004F1E35">
          <w:rPr>
            <w:rFonts w:ascii="Times New Roman" w:hAnsi="Times New Roman" w:cs="Times New Roman"/>
            <w:rPrChange w:id="4957" w:author="user" w:date="2020-06-29T14:21:00Z">
              <w:rPr/>
            </w:rPrChange>
          </w:rPr>
          <w:t xml:space="preserve">, </w:t>
        </w:r>
      </w:ins>
      <w:ins w:id="4958" w:author="user" w:date="2020-06-29T15:05:00Z">
        <w:r w:rsidR="008D2E3C">
          <w:rPr>
            <w:rFonts w:ascii="Times New Roman" w:hAnsi="Times New Roman" w:cs="Times New Roman"/>
          </w:rPr>
          <w:t>y</w:t>
        </w:r>
      </w:ins>
      <w:ins w:id="4959" w:author="sumathi r" w:date="2020-06-27T17:16:00Z">
        <w:del w:id="4960" w:author="user" w:date="2020-06-29T15:05:00Z">
          <w:r w:rsidR="006819D3" w:rsidRPr="004F1E35" w:rsidDel="008D2E3C">
            <w:rPr>
              <w:rFonts w:ascii="Times New Roman" w:hAnsi="Times New Roman" w:cs="Times New Roman"/>
              <w:rPrChange w:id="4961" w:author="user" w:date="2020-06-29T14:21:00Z">
                <w:rPr/>
              </w:rPrChange>
            </w:rPr>
            <w:delText>Y</w:delText>
          </w:r>
        </w:del>
        <w:r w:rsidR="006819D3" w:rsidRPr="004F1E35">
          <w:rPr>
            <w:rFonts w:ascii="Times New Roman" w:hAnsi="Times New Roman" w:cs="Times New Roman"/>
            <w:rPrChange w:id="4962" w:author="user" w:date="2020-06-29T14:21:00Z">
              <w:rPr/>
            </w:rPrChange>
          </w:rPr>
          <w:t xml:space="preserve">ou will be redirected to the </w:t>
        </w:r>
      </w:ins>
      <w:ins w:id="4963" w:author="sumathi r" w:date="2020-06-27T17:19:00Z">
        <w:r w:rsidR="009F18FE" w:rsidRPr="004F1E35">
          <w:rPr>
            <w:rFonts w:ascii="Times New Roman" w:hAnsi="Times New Roman" w:cs="Times New Roman"/>
            <w:rPrChange w:id="4964" w:author="user" w:date="2020-06-29T14:21:00Z">
              <w:rPr/>
            </w:rPrChange>
          </w:rPr>
          <w:t>School A</w:t>
        </w:r>
      </w:ins>
      <w:ins w:id="4965" w:author="sumathi r" w:date="2020-06-27T17:16:00Z">
        <w:r w:rsidR="006819D3" w:rsidRPr="004F1E35">
          <w:rPr>
            <w:rFonts w:ascii="Times New Roman" w:hAnsi="Times New Roman" w:cs="Times New Roman"/>
            <w:rPrChange w:id="4966" w:author="user" w:date="2020-06-29T14:21:00Z">
              <w:rPr/>
            </w:rPrChange>
          </w:rPr>
          <w:t>dmin Dashboard screen.</w:t>
        </w:r>
      </w:ins>
    </w:p>
    <w:p w14:paraId="30EB491C" w14:textId="1F7F653E" w:rsidR="00E1289D" w:rsidRPr="004F1E35" w:rsidRDefault="00E1289D">
      <w:pPr>
        <w:pStyle w:val="ListParagraph"/>
        <w:numPr>
          <w:ilvl w:val="0"/>
          <w:numId w:val="15"/>
        </w:numPr>
        <w:spacing w:after="160" w:line="240" w:lineRule="auto"/>
        <w:jc w:val="both"/>
        <w:rPr>
          <w:ins w:id="4967" w:author="sumathi r" w:date="2020-06-27T17:16:00Z"/>
          <w:rFonts w:ascii="Times New Roman" w:hAnsi="Times New Roman" w:cs="Times New Roman"/>
          <w:rPrChange w:id="4968" w:author="user" w:date="2020-06-29T14:21:00Z">
            <w:rPr>
              <w:ins w:id="4969" w:author="sumathi r" w:date="2020-06-27T17:16:00Z"/>
            </w:rPr>
          </w:rPrChange>
        </w:rPr>
        <w:pPrChange w:id="4970" w:author="user" w:date="2020-06-29T14:21:00Z">
          <w:pPr>
            <w:pStyle w:val="ListParagraph"/>
            <w:numPr>
              <w:numId w:val="15"/>
            </w:numPr>
            <w:spacing w:after="160" w:line="240" w:lineRule="auto"/>
            <w:ind w:hanging="360"/>
          </w:pPr>
        </w:pPrChange>
      </w:pPr>
      <w:ins w:id="4971" w:author="sumathi r" w:date="2020-06-27T17:20:00Z">
        <w:r w:rsidRPr="004F1E35">
          <w:rPr>
            <w:rFonts w:ascii="Times New Roman" w:hAnsi="Times New Roman" w:cs="Times New Roman"/>
            <w:rPrChange w:id="4972" w:author="user" w:date="2020-06-29T14:21:00Z">
              <w:rPr/>
            </w:rPrChange>
          </w:rPr>
          <w:t xml:space="preserve">If your </w:t>
        </w:r>
      </w:ins>
      <w:ins w:id="4973" w:author="sumathi r" w:date="2020-06-27T17:21:00Z">
        <w:r w:rsidRPr="004F1E35">
          <w:rPr>
            <w:rFonts w:ascii="Times New Roman" w:hAnsi="Times New Roman" w:cs="Times New Roman"/>
            <w:rPrChange w:id="4974" w:author="user" w:date="2020-06-29T14:21:00Z">
              <w:rPr/>
            </w:rPrChange>
          </w:rPr>
          <w:t>Gmail account is already in login in your screen</w:t>
        </w:r>
      </w:ins>
      <w:ins w:id="4975" w:author="sumathi r" w:date="2020-06-27T17:22:00Z">
        <w:r w:rsidRPr="004F1E35">
          <w:rPr>
            <w:rFonts w:ascii="Times New Roman" w:hAnsi="Times New Roman" w:cs="Times New Roman"/>
            <w:rPrChange w:id="4976" w:author="user" w:date="2020-06-29T14:21:00Z">
              <w:rPr/>
            </w:rPrChange>
          </w:rPr>
          <w:t xml:space="preserve">, </w:t>
        </w:r>
      </w:ins>
      <w:ins w:id="4977" w:author="user" w:date="2020-06-29T15:05:00Z">
        <w:r w:rsidR="008D2E3C">
          <w:rPr>
            <w:rFonts w:ascii="Times New Roman" w:hAnsi="Times New Roman" w:cs="Times New Roman"/>
          </w:rPr>
          <w:t>y</w:t>
        </w:r>
      </w:ins>
      <w:ins w:id="4978" w:author="sumathi r" w:date="2020-06-27T17:22:00Z">
        <w:del w:id="4979" w:author="user" w:date="2020-06-29T15:05:00Z">
          <w:r w:rsidRPr="004F1E35" w:rsidDel="008D2E3C">
            <w:rPr>
              <w:rFonts w:ascii="Times New Roman" w:hAnsi="Times New Roman" w:cs="Times New Roman"/>
              <w:rPrChange w:id="4980" w:author="user" w:date="2020-06-29T14:21:00Z">
                <w:rPr/>
              </w:rPrChange>
            </w:rPr>
            <w:delText>Y</w:delText>
          </w:r>
        </w:del>
        <w:r w:rsidRPr="004F1E35">
          <w:rPr>
            <w:rFonts w:ascii="Times New Roman" w:hAnsi="Times New Roman" w:cs="Times New Roman"/>
            <w:rPrChange w:id="4981" w:author="user" w:date="2020-06-29T14:21:00Z">
              <w:rPr/>
            </w:rPrChange>
          </w:rPr>
          <w:t>ou will be redirected to the School Admin Dashboard screen.</w:t>
        </w:r>
      </w:ins>
    </w:p>
    <w:p w14:paraId="3B66C030" w14:textId="5A4288F6" w:rsidR="006819D3" w:rsidRPr="004F1E35" w:rsidRDefault="006819D3">
      <w:pPr>
        <w:spacing w:after="160" w:line="240" w:lineRule="auto"/>
        <w:jc w:val="both"/>
        <w:rPr>
          <w:ins w:id="4982" w:author="sumathi r" w:date="2020-06-27T17:23:00Z"/>
          <w:rFonts w:ascii="Times New Roman" w:hAnsi="Times New Roman" w:cs="Times New Roman"/>
          <w:rPrChange w:id="4983" w:author="user" w:date="2020-06-29T14:21:00Z">
            <w:rPr>
              <w:ins w:id="4984" w:author="sumathi r" w:date="2020-06-27T17:23:00Z"/>
            </w:rPr>
          </w:rPrChange>
        </w:rPr>
        <w:pPrChange w:id="4985" w:author="user" w:date="2020-06-29T14:21:00Z">
          <w:pPr>
            <w:spacing w:after="160" w:line="240" w:lineRule="auto"/>
          </w:pPr>
        </w:pPrChange>
      </w:pPr>
      <w:ins w:id="4986" w:author="sumathi r" w:date="2020-06-27T17:17:00Z">
        <w:r w:rsidRPr="004F1E35">
          <w:rPr>
            <w:rFonts w:ascii="Times New Roman" w:hAnsi="Times New Roman" w:cs="Times New Roman"/>
            <w:noProof/>
            <w:rPrChange w:id="4987" w:author="user" w:date="2020-06-29T14:21:00Z">
              <w:rPr>
                <w:noProof/>
              </w:rPr>
            </w:rPrChange>
          </w:rPr>
          <w:drawing>
            <wp:inline distT="0" distB="0" distL="0" distR="0" wp14:anchorId="60B99593" wp14:editId="313DD88B">
              <wp:extent cx="5943600" cy="2889885"/>
              <wp:effectExtent l="0" t="0" r="0" b="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9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8D2533" w14:textId="18CAF691" w:rsidR="00497AC4" w:rsidRPr="004F1E35" w:rsidRDefault="00497AC4">
      <w:pPr>
        <w:pStyle w:val="ListParagraph"/>
        <w:numPr>
          <w:ilvl w:val="0"/>
          <w:numId w:val="44"/>
        </w:numPr>
        <w:spacing w:after="160" w:line="240" w:lineRule="auto"/>
        <w:jc w:val="both"/>
        <w:rPr>
          <w:rFonts w:ascii="Times New Roman" w:hAnsi="Times New Roman" w:cs="Times New Roman"/>
          <w:rPrChange w:id="4988" w:author="user" w:date="2020-06-29T14:21:00Z">
            <w:rPr/>
          </w:rPrChange>
        </w:rPr>
        <w:pPrChange w:id="4989" w:author="user" w:date="2020-06-29T14:21:00Z">
          <w:pPr>
            <w:spacing w:after="160" w:line="259" w:lineRule="auto"/>
          </w:pPr>
        </w:pPrChange>
      </w:pPr>
      <w:ins w:id="4990" w:author="sumathi r" w:date="2020-06-27T17:24:00Z">
        <w:r w:rsidRPr="004F1E35">
          <w:rPr>
            <w:rFonts w:ascii="Times New Roman" w:hAnsi="Times New Roman" w:cs="Times New Roman"/>
            <w:rPrChange w:id="4991" w:author="user" w:date="2020-06-29T14:21:00Z">
              <w:rPr/>
            </w:rPrChange>
          </w:rPr>
          <w:t>School Admin</w:t>
        </w:r>
      </w:ins>
      <w:ins w:id="4992" w:author="sumathi r" w:date="2020-06-27T17:25:00Z">
        <w:r w:rsidRPr="004F1E35">
          <w:rPr>
            <w:rFonts w:ascii="Times New Roman" w:hAnsi="Times New Roman" w:cs="Times New Roman"/>
            <w:rPrChange w:id="4993" w:author="user" w:date="2020-06-29T14:21:00Z">
              <w:rPr/>
            </w:rPrChange>
          </w:rPr>
          <w:t xml:space="preserve"> can see his</w:t>
        </w:r>
      </w:ins>
      <w:ins w:id="4994" w:author="user" w:date="2020-06-29T15:05:00Z">
        <w:r w:rsidR="008D2E3C">
          <w:rPr>
            <w:rFonts w:ascii="Times New Roman" w:hAnsi="Times New Roman" w:cs="Times New Roman"/>
          </w:rPr>
          <w:t xml:space="preserve"> / her</w:t>
        </w:r>
      </w:ins>
      <w:ins w:id="4995" w:author="sumathi r" w:date="2020-06-27T17:25:00Z">
        <w:r w:rsidRPr="004F1E35">
          <w:rPr>
            <w:rFonts w:ascii="Times New Roman" w:hAnsi="Times New Roman" w:cs="Times New Roman"/>
            <w:rPrChange w:id="4996" w:author="user" w:date="2020-06-29T14:21:00Z">
              <w:rPr/>
            </w:rPrChange>
          </w:rPr>
          <w:t xml:space="preserve"> school po</w:t>
        </w:r>
      </w:ins>
      <w:ins w:id="4997" w:author="sumathi r" w:date="2020-06-27T17:26:00Z">
        <w:r w:rsidRPr="004F1E35">
          <w:rPr>
            <w:rFonts w:ascii="Times New Roman" w:hAnsi="Times New Roman" w:cs="Times New Roman"/>
            <w:rPrChange w:id="4998" w:author="user" w:date="2020-06-29T14:21:00Z">
              <w:rPr/>
            </w:rPrChange>
          </w:rPr>
          <w:t>sts, events, suggestions</w:t>
        </w:r>
      </w:ins>
      <w:ins w:id="4999" w:author="user" w:date="2020-06-29T15:05:00Z">
        <w:r w:rsidR="008D2E3C">
          <w:rPr>
            <w:rFonts w:ascii="Times New Roman" w:hAnsi="Times New Roman" w:cs="Times New Roman"/>
          </w:rPr>
          <w:t xml:space="preserve">, </w:t>
        </w:r>
      </w:ins>
      <w:ins w:id="5000" w:author="sumathi r" w:date="2020-06-27T17:26:00Z">
        <w:del w:id="5001" w:author="user" w:date="2020-06-29T15:05:00Z">
          <w:r w:rsidRPr="004F1E35" w:rsidDel="008D2E3C">
            <w:rPr>
              <w:rFonts w:ascii="Times New Roman" w:hAnsi="Times New Roman" w:cs="Times New Roman"/>
              <w:rPrChange w:id="5002" w:author="user" w:date="2020-06-29T14:21:00Z">
                <w:rPr/>
              </w:rPrChange>
            </w:rPr>
            <w:delText xml:space="preserve"> and etc </w:delText>
          </w:r>
        </w:del>
        <w:r w:rsidRPr="004F1E35">
          <w:rPr>
            <w:rFonts w:ascii="Times New Roman" w:hAnsi="Times New Roman" w:cs="Times New Roman"/>
            <w:rPrChange w:id="5003" w:author="user" w:date="2020-06-29T14:21:00Z">
              <w:rPr/>
            </w:rPrChange>
          </w:rPr>
          <w:t>posted by school admin and that</w:t>
        </w:r>
      </w:ins>
      <w:ins w:id="5004" w:author="user" w:date="2020-06-29T15:06:00Z">
        <w:r w:rsidR="008D2E3C">
          <w:rPr>
            <w:rFonts w:ascii="Times New Roman" w:hAnsi="Times New Roman" w:cs="Times New Roman"/>
          </w:rPr>
          <w:t xml:space="preserve"> by the</w:t>
        </w:r>
      </w:ins>
      <w:ins w:id="5005" w:author="sumathi r" w:date="2020-06-27T17:26:00Z">
        <w:r w:rsidRPr="004F1E35">
          <w:rPr>
            <w:rFonts w:ascii="Times New Roman" w:hAnsi="Times New Roman" w:cs="Times New Roman"/>
            <w:rPrChange w:id="5006" w:author="user" w:date="2020-06-29T14:21:00Z">
              <w:rPr/>
            </w:rPrChange>
          </w:rPr>
          <w:t xml:space="preserve"> school students</w:t>
        </w:r>
      </w:ins>
    </w:p>
    <w:p w14:paraId="7C1BB56F" w14:textId="77777777" w:rsidR="007E68FF" w:rsidRPr="004F1E35" w:rsidRDefault="007E68FF">
      <w:pPr>
        <w:spacing w:line="240" w:lineRule="auto"/>
        <w:ind w:firstLine="720"/>
        <w:jc w:val="both"/>
        <w:rPr>
          <w:rFonts w:ascii="Times New Roman" w:hAnsi="Times New Roman" w:cs="Times New Roman"/>
          <w:rPrChange w:id="5007" w:author="user" w:date="2020-06-29T14:21:00Z">
            <w:rPr/>
          </w:rPrChange>
        </w:rPr>
        <w:pPrChange w:id="5008" w:author="user" w:date="2020-06-29T14:21:00Z">
          <w:pPr>
            <w:ind w:firstLine="720"/>
          </w:pPr>
        </w:pPrChange>
      </w:pPr>
    </w:p>
    <w:sectPr w:rsidR="007E68FF" w:rsidRPr="004F1E35" w:rsidSect="00B005B7">
      <w:pgSz w:w="12240" w:h="15840"/>
      <w:pgMar w:top="720" w:right="1440" w:bottom="540" w:left="1440" w:header="720" w:footer="18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  <w:sectPrChange w:id="5009" w:author="sumathi r" w:date="2020-06-30T17:17:00Z">
        <w:sectPr w:rsidR="007E68FF" w:rsidRPr="004F1E35" w:rsidSect="00B005B7">
          <w:pgMar w:top="1440" w:right="1440" w:bottom="1440" w:left="1440" w:header="720" w:footer="720" w:gutter="0"/>
          <w:pgBorders w:offsetFrom="text"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pgBorders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F10D7A" w14:textId="77777777" w:rsidR="00FE264D" w:rsidRDefault="00FE264D" w:rsidP="004F1E35">
      <w:pPr>
        <w:spacing w:after="0" w:line="240" w:lineRule="auto"/>
      </w:pPr>
      <w:r>
        <w:separator/>
      </w:r>
    </w:p>
  </w:endnote>
  <w:endnote w:type="continuationSeparator" w:id="0">
    <w:p w14:paraId="198AC7C9" w14:textId="77777777" w:rsidR="00FE264D" w:rsidRDefault="00FE264D" w:rsidP="004F1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463626" w14:textId="77777777" w:rsidR="00FE264D" w:rsidRDefault="00FE264D" w:rsidP="004F1E35">
      <w:pPr>
        <w:spacing w:after="0" w:line="240" w:lineRule="auto"/>
      </w:pPr>
      <w:r>
        <w:separator/>
      </w:r>
    </w:p>
  </w:footnote>
  <w:footnote w:type="continuationSeparator" w:id="0">
    <w:p w14:paraId="4DD67AE7" w14:textId="77777777" w:rsidR="00FE264D" w:rsidRDefault="00FE264D" w:rsidP="004F1E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E78F6"/>
    <w:multiLevelType w:val="hybridMultilevel"/>
    <w:tmpl w:val="6AE2D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25254"/>
    <w:multiLevelType w:val="hybridMultilevel"/>
    <w:tmpl w:val="743A5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D724F"/>
    <w:multiLevelType w:val="hybridMultilevel"/>
    <w:tmpl w:val="2C844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56361"/>
    <w:multiLevelType w:val="hybridMultilevel"/>
    <w:tmpl w:val="9C1ED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83D03"/>
    <w:multiLevelType w:val="hybridMultilevel"/>
    <w:tmpl w:val="BDAC1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E2008F"/>
    <w:multiLevelType w:val="hybridMultilevel"/>
    <w:tmpl w:val="16260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C3C30"/>
    <w:multiLevelType w:val="hybridMultilevel"/>
    <w:tmpl w:val="A134EE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FE5F76"/>
    <w:multiLevelType w:val="hybridMultilevel"/>
    <w:tmpl w:val="03BA6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B8574F"/>
    <w:multiLevelType w:val="hybridMultilevel"/>
    <w:tmpl w:val="9036D5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9DE1EF7"/>
    <w:multiLevelType w:val="hybridMultilevel"/>
    <w:tmpl w:val="5E7C4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AA6F41"/>
    <w:multiLevelType w:val="hybridMultilevel"/>
    <w:tmpl w:val="CF406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23521B"/>
    <w:multiLevelType w:val="hybridMultilevel"/>
    <w:tmpl w:val="06A67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3B4240"/>
    <w:multiLevelType w:val="hybridMultilevel"/>
    <w:tmpl w:val="AD16B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4254BE"/>
    <w:multiLevelType w:val="hybridMultilevel"/>
    <w:tmpl w:val="7F02E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A63B8C"/>
    <w:multiLevelType w:val="hybridMultilevel"/>
    <w:tmpl w:val="680AB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8632C5"/>
    <w:multiLevelType w:val="hybridMultilevel"/>
    <w:tmpl w:val="C3E23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853DE0"/>
    <w:multiLevelType w:val="hybridMultilevel"/>
    <w:tmpl w:val="F02C5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E5024"/>
    <w:multiLevelType w:val="hybridMultilevel"/>
    <w:tmpl w:val="69101B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6AA2BBB"/>
    <w:multiLevelType w:val="hybridMultilevel"/>
    <w:tmpl w:val="D386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EE6B04"/>
    <w:multiLevelType w:val="hybridMultilevel"/>
    <w:tmpl w:val="A5A2B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056E12"/>
    <w:multiLevelType w:val="hybridMultilevel"/>
    <w:tmpl w:val="14EE7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845633"/>
    <w:multiLevelType w:val="hybridMultilevel"/>
    <w:tmpl w:val="77D24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364372"/>
    <w:multiLevelType w:val="hybridMultilevel"/>
    <w:tmpl w:val="70F294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173763A"/>
    <w:multiLevelType w:val="hybridMultilevel"/>
    <w:tmpl w:val="42622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D86937"/>
    <w:multiLevelType w:val="hybridMultilevel"/>
    <w:tmpl w:val="5DAE7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8B0FEB"/>
    <w:multiLevelType w:val="hybridMultilevel"/>
    <w:tmpl w:val="DC16E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790A05"/>
    <w:multiLevelType w:val="hybridMultilevel"/>
    <w:tmpl w:val="A70E7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B262B"/>
    <w:multiLevelType w:val="hybridMultilevel"/>
    <w:tmpl w:val="0F4E9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827962"/>
    <w:multiLevelType w:val="hybridMultilevel"/>
    <w:tmpl w:val="13EA56F8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9" w15:restartNumberingAfterBreak="0">
    <w:nsid w:val="5CAD159E"/>
    <w:multiLevelType w:val="hybridMultilevel"/>
    <w:tmpl w:val="6F384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4240F0"/>
    <w:multiLevelType w:val="hybridMultilevel"/>
    <w:tmpl w:val="C0A863A4"/>
    <w:lvl w:ilvl="0" w:tplc="04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1" w15:restartNumberingAfterBreak="0">
    <w:nsid w:val="654B43E4"/>
    <w:multiLevelType w:val="hybridMultilevel"/>
    <w:tmpl w:val="26DAB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8C724B"/>
    <w:multiLevelType w:val="hybridMultilevel"/>
    <w:tmpl w:val="8408A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93E6B"/>
    <w:multiLevelType w:val="hybridMultilevel"/>
    <w:tmpl w:val="BE0C5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F81FEA"/>
    <w:multiLevelType w:val="hybridMultilevel"/>
    <w:tmpl w:val="84960C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247496"/>
    <w:multiLevelType w:val="hybridMultilevel"/>
    <w:tmpl w:val="C4220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D53609"/>
    <w:multiLevelType w:val="hybridMultilevel"/>
    <w:tmpl w:val="70E0D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571EA2"/>
    <w:multiLevelType w:val="hybridMultilevel"/>
    <w:tmpl w:val="6B80A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907B29"/>
    <w:multiLevelType w:val="hybridMultilevel"/>
    <w:tmpl w:val="43825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DC1DCC"/>
    <w:multiLevelType w:val="hybridMultilevel"/>
    <w:tmpl w:val="A6E42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0415BD"/>
    <w:multiLevelType w:val="hybridMultilevel"/>
    <w:tmpl w:val="75E8B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E70081"/>
    <w:multiLevelType w:val="hybridMultilevel"/>
    <w:tmpl w:val="16BA3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EB26B9"/>
    <w:multiLevelType w:val="hybridMultilevel"/>
    <w:tmpl w:val="7A3E2F3C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43" w15:restartNumberingAfterBreak="0">
    <w:nsid w:val="7DBC7374"/>
    <w:multiLevelType w:val="hybridMultilevel"/>
    <w:tmpl w:val="6C50B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6"/>
  </w:num>
  <w:num w:numId="3">
    <w:abstractNumId w:val="34"/>
  </w:num>
  <w:num w:numId="4">
    <w:abstractNumId w:val="39"/>
  </w:num>
  <w:num w:numId="5">
    <w:abstractNumId w:val="13"/>
  </w:num>
  <w:num w:numId="6">
    <w:abstractNumId w:val="43"/>
  </w:num>
  <w:num w:numId="7">
    <w:abstractNumId w:val="16"/>
  </w:num>
  <w:num w:numId="8">
    <w:abstractNumId w:val="40"/>
  </w:num>
  <w:num w:numId="9">
    <w:abstractNumId w:val="33"/>
  </w:num>
  <w:num w:numId="10">
    <w:abstractNumId w:val="18"/>
  </w:num>
  <w:num w:numId="11">
    <w:abstractNumId w:val="29"/>
  </w:num>
  <w:num w:numId="12">
    <w:abstractNumId w:val="0"/>
  </w:num>
  <w:num w:numId="13">
    <w:abstractNumId w:val="38"/>
  </w:num>
  <w:num w:numId="14">
    <w:abstractNumId w:val="1"/>
  </w:num>
  <w:num w:numId="15">
    <w:abstractNumId w:val="14"/>
  </w:num>
  <w:num w:numId="16">
    <w:abstractNumId w:val="27"/>
  </w:num>
  <w:num w:numId="17">
    <w:abstractNumId w:val="10"/>
  </w:num>
  <w:num w:numId="18">
    <w:abstractNumId w:val="19"/>
  </w:num>
  <w:num w:numId="19">
    <w:abstractNumId w:val="26"/>
  </w:num>
  <w:num w:numId="20">
    <w:abstractNumId w:val="5"/>
  </w:num>
  <w:num w:numId="21">
    <w:abstractNumId w:val="7"/>
  </w:num>
  <w:num w:numId="22">
    <w:abstractNumId w:val="3"/>
  </w:num>
  <w:num w:numId="23">
    <w:abstractNumId w:val="37"/>
  </w:num>
  <w:num w:numId="24">
    <w:abstractNumId w:val="12"/>
  </w:num>
  <w:num w:numId="25">
    <w:abstractNumId w:val="35"/>
  </w:num>
  <w:num w:numId="26">
    <w:abstractNumId w:val="20"/>
  </w:num>
  <w:num w:numId="27">
    <w:abstractNumId w:val="4"/>
  </w:num>
  <w:num w:numId="28">
    <w:abstractNumId w:val="41"/>
  </w:num>
  <w:num w:numId="29">
    <w:abstractNumId w:val="31"/>
  </w:num>
  <w:num w:numId="30">
    <w:abstractNumId w:val="17"/>
  </w:num>
  <w:num w:numId="31">
    <w:abstractNumId w:val="25"/>
  </w:num>
  <w:num w:numId="32">
    <w:abstractNumId w:val="36"/>
  </w:num>
  <w:num w:numId="33">
    <w:abstractNumId w:val="42"/>
  </w:num>
  <w:num w:numId="34">
    <w:abstractNumId w:val="30"/>
  </w:num>
  <w:num w:numId="35">
    <w:abstractNumId w:val="32"/>
  </w:num>
  <w:num w:numId="36">
    <w:abstractNumId w:val="8"/>
  </w:num>
  <w:num w:numId="37">
    <w:abstractNumId w:val="21"/>
  </w:num>
  <w:num w:numId="38">
    <w:abstractNumId w:val="28"/>
  </w:num>
  <w:num w:numId="39">
    <w:abstractNumId w:val="2"/>
  </w:num>
  <w:num w:numId="40">
    <w:abstractNumId w:val="22"/>
  </w:num>
  <w:num w:numId="41">
    <w:abstractNumId w:val="11"/>
  </w:num>
  <w:num w:numId="42">
    <w:abstractNumId w:val="9"/>
  </w:num>
  <w:num w:numId="43">
    <w:abstractNumId w:val="15"/>
  </w:num>
  <w:num w:numId="44">
    <w:abstractNumId w:val="2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user">
    <w15:presenceInfo w15:providerId="None" w15:userId="user"/>
  </w15:person>
  <w15:person w15:author="sumathi r">
    <w15:presenceInfo w15:providerId="None" w15:userId="sumathi 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625E1"/>
    <w:rsid w:val="000020C6"/>
    <w:rsid w:val="000037AE"/>
    <w:rsid w:val="00004D75"/>
    <w:rsid w:val="00005AE9"/>
    <w:rsid w:val="00005CAE"/>
    <w:rsid w:val="00006005"/>
    <w:rsid w:val="00012118"/>
    <w:rsid w:val="000163BE"/>
    <w:rsid w:val="00031AFB"/>
    <w:rsid w:val="000329AB"/>
    <w:rsid w:val="00044F5F"/>
    <w:rsid w:val="00045F70"/>
    <w:rsid w:val="000625D7"/>
    <w:rsid w:val="00062F05"/>
    <w:rsid w:val="00065CDE"/>
    <w:rsid w:val="00066134"/>
    <w:rsid w:val="000678B9"/>
    <w:rsid w:val="00083BF5"/>
    <w:rsid w:val="00091210"/>
    <w:rsid w:val="000970FD"/>
    <w:rsid w:val="00097B6A"/>
    <w:rsid w:val="000B5270"/>
    <w:rsid w:val="000B5CE2"/>
    <w:rsid w:val="000C6C8F"/>
    <w:rsid w:val="000C7F97"/>
    <w:rsid w:val="000D0CDA"/>
    <w:rsid w:val="000D1AE3"/>
    <w:rsid w:val="000F420F"/>
    <w:rsid w:val="00101864"/>
    <w:rsid w:val="001170A3"/>
    <w:rsid w:val="001215B0"/>
    <w:rsid w:val="00126574"/>
    <w:rsid w:val="001356F0"/>
    <w:rsid w:val="00144FAA"/>
    <w:rsid w:val="00146F74"/>
    <w:rsid w:val="0015494C"/>
    <w:rsid w:val="001610E4"/>
    <w:rsid w:val="00161995"/>
    <w:rsid w:val="00164D92"/>
    <w:rsid w:val="001700E1"/>
    <w:rsid w:val="00177D07"/>
    <w:rsid w:val="0019123F"/>
    <w:rsid w:val="0019224C"/>
    <w:rsid w:val="001929BA"/>
    <w:rsid w:val="00192C56"/>
    <w:rsid w:val="00196581"/>
    <w:rsid w:val="001A10FA"/>
    <w:rsid w:val="001A5C62"/>
    <w:rsid w:val="001A7519"/>
    <w:rsid w:val="001B4900"/>
    <w:rsid w:val="001B4E57"/>
    <w:rsid w:val="001B4FD8"/>
    <w:rsid w:val="001B6F3A"/>
    <w:rsid w:val="001C3A02"/>
    <w:rsid w:val="001C5D10"/>
    <w:rsid w:val="001D0D24"/>
    <w:rsid w:val="001D5CB0"/>
    <w:rsid w:val="001D7A51"/>
    <w:rsid w:val="001D7C68"/>
    <w:rsid w:val="001F181E"/>
    <w:rsid w:val="001F2D26"/>
    <w:rsid w:val="001F3C0F"/>
    <w:rsid w:val="00200F9F"/>
    <w:rsid w:val="002042DC"/>
    <w:rsid w:val="002054EE"/>
    <w:rsid w:val="0021111F"/>
    <w:rsid w:val="00212063"/>
    <w:rsid w:val="00223453"/>
    <w:rsid w:val="00225924"/>
    <w:rsid w:val="0022717C"/>
    <w:rsid w:val="00237B1C"/>
    <w:rsid w:val="0024223A"/>
    <w:rsid w:val="00247299"/>
    <w:rsid w:val="00252AAF"/>
    <w:rsid w:val="00254873"/>
    <w:rsid w:val="002667BE"/>
    <w:rsid w:val="0027005B"/>
    <w:rsid w:val="00270948"/>
    <w:rsid w:val="00270E5C"/>
    <w:rsid w:val="002727FD"/>
    <w:rsid w:val="002804D5"/>
    <w:rsid w:val="002819CD"/>
    <w:rsid w:val="00281B53"/>
    <w:rsid w:val="002A5358"/>
    <w:rsid w:val="002A7878"/>
    <w:rsid w:val="002B1FE2"/>
    <w:rsid w:val="002B20D2"/>
    <w:rsid w:val="002B57A5"/>
    <w:rsid w:val="002D09AC"/>
    <w:rsid w:val="002D40D4"/>
    <w:rsid w:val="002D55E4"/>
    <w:rsid w:val="002E1473"/>
    <w:rsid w:val="002F3448"/>
    <w:rsid w:val="002F4E46"/>
    <w:rsid w:val="002F501C"/>
    <w:rsid w:val="00307F1F"/>
    <w:rsid w:val="00311E36"/>
    <w:rsid w:val="00315380"/>
    <w:rsid w:val="0031543D"/>
    <w:rsid w:val="003260DF"/>
    <w:rsid w:val="0033506B"/>
    <w:rsid w:val="003433D8"/>
    <w:rsid w:val="00351102"/>
    <w:rsid w:val="00351763"/>
    <w:rsid w:val="00362262"/>
    <w:rsid w:val="00372F8E"/>
    <w:rsid w:val="00375201"/>
    <w:rsid w:val="00377989"/>
    <w:rsid w:val="00380BD8"/>
    <w:rsid w:val="00386117"/>
    <w:rsid w:val="00390353"/>
    <w:rsid w:val="003938FB"/>
    <w:rsid w:val="003A032B"/>
    <w:rsid w:val="003A36D2"/>
    <w:rsid w:val="003A6062"/>
    <w:rsid w:val="003B303A"/>
    <w:rsid w:val="003B37A8"/>
    <w:rsid w:val="003B614E"/>
    <w:rsid w:val="003C03FC"/>
    <w:rsid w:val="003C58AC"/>
    <w:rsid w:val="003D0051"/>
    <w:rsid w:val="003D1B54"/>
    <w:rsid w:val="003D2C9F"/>
    <w:rsid w:val="003D3B72"/>
    <w:rsid w:val="003D5DEC"/>
    <w:rsid w:val="003D6230"/>
    <w:rsid w:val="003F0682"/>
    <w:rsid w:val="003F570E"/>
    <w:rsid w:val="004015F9"/>
    <w:rsid w:val="0041279C"/>
    <w:rsid w:val="004135F0"/>
    <w:rsid w:val="00414181"/>
    <w:rsid w:val="00414B7E"/>
    <w:rsid w:val="00414FB5"/>
    <w:rsid w:val="004178DD"/>
    <w:rsid w:val="00437BCC"/>
    <w:rsid w:val="0044237A"/>
    <w:rsid w:val="00446763"/>
    <w:rsid w:val="00455851"/>
    <w:rsid w:val="00455C82"/>
    <w:rsid w:val="00464418"/>
    <w:rsid w:val="00470A63"/>
    <w:rsid w:val="004763F6"/>
    <w:rsid w:val="004779B6"/>
    <w:rsid w:val="00481D25"/>
    <w:rsid w:val="00491A31"/>
    <w:rsid w:val="004936F7"/>
    <w:rsid w:val="004945DC"/>
    <w:rsid w:val="004963EA"/>
    <w:rsid w:val="00497AC4"/>
    <w:rsid w:val="004A24F5"/>
    <w:rsid w:val="004B1D87"/>
    <w:rsid w:val="004B5D6C"/>
    <w:rsid w:val="004B6FB0"/>
    <w:rsid w:val="004C22D0"/>
    <w:rsid w:val="004E6A1B"/>
    <w:rsid w:val="004F1E35"/>
    <w:rsid w:val="004F2E42"/>
    <w:rsid w:val="004F5956"/>
    <w:rsid w:val="0050713A"/>
    <w:rsid w:val="00507E11"/>
    <w:rsid w:val="00510EA3"/>
    <w:rsid w:val="00511A8A"/>
    <w:rsid w:val="00515A0F"/>
    <w:rsid w:val="00530EF7"/>
    <w:rsid w:val="005331ED"/>
    <w:rsid w:val="00533247"/>
    <w:rsid w:val="00533A1B"/>
    <w:rsid w:val="00535D57"/>
    <w:rsid w:val="00535D62"/>
    <w:rsid w:val="0054427A"/>
    <w:rsid w:val="00545905"/>
    <w:rsid w:val="00555C64"/>
    <w:rsid w:val="0056059A"/>
    <w:rsid w:val="0056159F"/>
    <w:rsid w:val="00563A92"/>
    <w:rsid w:val="00564F72"/>
    <w:rsid w:val="00573F02"/>
    <w:rsid w:val="00581CF3"/>
    <w:rsid w:val="00583A77"/>
    <w:rsid w:val="00584055"/>
    <w:rsid w:val="00592A21"/>
    <w:rsid w:val="005A46F6"/>
    <w:rsid w:val="005A5602"/>
    <w:rsid w:val="005B0F6A"/>
    <w:rsid w:val="005B241D"/>
    <w:rsid w:val="005C32F7"/>
    <w:rsid w:val="005D311E"/>
    <w:rsid w:val="005D4212"/>
    <w:rsid w:val="005D67AC"/>
    <w:rsid w:val="005E0B0E"/>
    <w:rsid w:val="005E66C0"/>
    <w:rsid w:val="005E7AC1"/>
    <w:rsid w:val="005F332F"/>
    <w:rsid w:val="00615A0B"/>
    <w:rsid w:val="00615A82"/>
    <w:rsid w:val="00616953"/>
    <w:rsid w:val="0061740D"/>
    <w:rsid w:val="0062136A"/>
    <w:rsid w:val="00624408"/>
    <w:rsid w:val="00641409"/>
    <w:rsid w:val="00642BE5"/>
    <w:rsid w:val="00651F2E"/>
    <w:rsid w:val="00661860"/>
    <w:rsid w:val="006819D3"/>
    <w:rsid w:val="006844A1"/>
    <w:rsid w:val="00687969"/>
    <w:rsid w:val="00693B43"/>
    <w:rsid w:val="00693DEC"/>
    <w:rsid w:val="00697450"/>
    <w:rsid w:val="006A3DAA"/>
    <w:rsid w:val="006A57DD"/>
    <w:rsid w:val="006C3963"/>
    <w:rsid w:val="006D10B1"/>
    <w:rsid w:val="006D1893"/>
    <w:rsid w:val="006D3D21"/>
    <w:rsid w:val="006D58EE"/>
    <w:rsid w:val="006D6A03"/>
    <w:rsid w:val="006E774F"/>
    <w:rsid w:val="006F548A"/>
    <w:rsid w:val="0070370E"/>
    <w:rsid w:val="00704959"/>
    <w:rsid w:val="00705694"/>
    <w:rsid w:val="00723955"/>
    <w:rsid w:val="00726F3F"/>
    <w:rsid w:val="00730E95"/>
    <w:rsid w:val="007343F4"/>
    <w:rsid w:val="00740F8C"/>
    <w:rsid w:val="00757DA8"/>
    <w:rsid w:val="00762D8D"/>
    <w:rsid w:val="007644EF"/>
    <w:rsid w:val="00764EB9"/>
    <w:rsid w:val="0077007A"/>
    <w:rsid w:val="007725AB"/>
    <w:rsid w:val="007728CA"/>
    <w:rsid w:val="007751D7"/>
    <w:rsid w:val="00784FF2"/>
    <w:rsid w:val="00795656"/>
    <w:rsid w:val="00797481"/>
    <w:rsid w:val="00797531"/>
    <w:rsid w:val="0079786F"/>
    <w:rsid w:val="007A5CFE"/>
    <w:rsid w:val="007E0B3C"/>
    <w:rsid w:val="007E68FF"/>
    <w:rsid w:val="007F0C8B"/>
    <w:rsid w:val="007F27CF"/>
    <w:rsid w:val="007F2939"/>
    <w:rsid w:val="007F5906"/>
    <w:rsid w:val="007F59EE"/>
    <w:rsid w:val="008157E7"/>
    <w:rsid w:val="00815877"/>
    <w:rsid w:val="00821C21"/>
    <w:rsid w:val="008256CA"/>
    <w:rsid w:val="00837AEE"/>
    <w:rsid w:val="00852AD3"/>
    <w:rsid w:val="00860096"/>
    <w:rsid w:val="008614DE"/>
    <w:rsid w:val="008659DB"/>
    <w:rsid w:val="008816A9"/>
    <w:rsid w:val="008873B2"/>
    <w:rsid w:val="0089010B"/>
    <w:rsid w:val="00894AA4"/>
    <w:rsid w:val="0089545C"/>
    <w:rsid w:val="00896EC8"/>
    <w:rsid w:val="0089743E"/>
    <w:rsid w:val="008A089E"/>
    <w:rsid w:val="008A25F0"/>
    <w:rsid w:val="008B1D31"/>
    <w:rsid w:val="008B1D7C"/>
    <w:rsid w:val="008D2E3C"/>
    <w:rsid w:val="008D5BC3"/>
    <w:rsid w:val="008D6E9B"/>
    <w:rsid w:val="008E63EA"/>
    <w:rsid w:val="008F33B8"/>
    <w:rsid w:val="0090045D"/>
    <w:rsid w:val="0091172B"/>
    <w:rsid w:val="0091593F"/>
    <w:rsid w:val="009248BF"/>
    <w:rsid w:val="009306CF"/>
    <w:rsid w:val="00930F9C"/>
    <w:rsid w:val="00942C00"/>
    <w:rsid w:val="00942EC9"/>
    <w:rsid w:val="009431B8"/>
    <w:rsid w:val="00943A7A"/>
    <w:rsid w:val="00943C77"/>
    <w:rsid w:val="0094634A"/>
    <w:rsid w:val="009508CB"/>
    <w:rsid w:val="00950BBC"/>
    <w:rsid w:val="0096552A"/>
    <w:rsid w:val="00972D6F"/>
    <w:rsid w:val="00973B53"/>
    <w:rsid w:val="00986193"/>
    <w:rsid w:val="00986693"/>
    <w:rsid w:val="00987726"/>
    <w:rsid w:val="009948F6"/>
    <w:rsid w:val="009A0103"/>
    <w:rsid w:val="009A1674"/>
    <w:rsid w:val="009A3DEC"/>
    <w:rsid w:val="009B0391"/>
    <w:rsid w:val="009B0ED3"/>
    <w:rsid w:val="009B6BF8"/>
    <w:rsid w:val="009C0D57"/>
    <w:rsid w:val="009D0A4E"/>
    <w:rsid w:val="009E5AC4"/>
    <w:rsid w:val="009E5E00"/>
    <w:rsid w:val="009F128D"/>
    <w:rsid w:val="009F18FE"/>
    <w:rsid w:val="009F2644"/>
    <w:rsid w:val="009F26E1"/>
    <w:rsid w:val="009F6039"/>
    <w:rsid w:val="00A05A22"/>
    <w:rsid w:val="00A069ED"/>
    <w:rsid w:val="00A101A1"/>
    <w:rsid w:val="00A16281"/>
    <w:rsid w:val="00A21F09"/>
    <w:rsid w:val="00A245BF"/>
    <w:rsid w:val="00A3172F"/>
    <w:rsid w:val="00A32076"/>
    <w:rsid w:val="00A32E54"/>
    <w:rsid w:val="00A3377F"/>
    <w:rsid w:val="00A461D1"/>
    <w:rsid w:val="00A51A20"/>
    <w:rsid w:val="00A63621"/>
    <w:rsid w:val="00A825B9"/>
    <w:rsid w:val="00A9710B"/>
    <w:rsid w:val="00A974AC"/>
    <w:rsid w:val="00AA7138"/>
    <w:rsid w:val="00AB0372"/>
    <w:rsid w:val="00AB5A28"/>
    <w:rsid w:val="00AB6D67"/>
    <w:rsid w:val="00AC0442"/>
    <w:rsid w:val="00AC1F0C"/>
    <w:rsid w:val="00AC5522"/>
    <w:rsid w:val="00AD346A"/>
    <w:rsid w:val="00AD3CCC"/>
    <w:rsid w:val="00AD6875"/>
    <w:rsid w:val="00AD7CC0"/>
    <w:rsid w:val="00AE3120"/>
    <w:rsid w:val="00AE37C1"/>
    <w:rsid w:val="00AF0580"/>
    <w:rsid w:val="00AF331A"/>
    <w:rsid w:val="00AF5EFF"/>
    <w:rsid w:val="00AF7E9B"/>
    <w:rsid w:val="00B005B7"/>
    <w:rsid w:val="00B1162B"/>
    <w:rsid w:val="00B15C51"/>
    <w:rsid w:val="00B232B0"/>
    <w:rsid w:val="00B251AC"/>
    <w:rsid w:val="00B309BD"/>
    <w:rsid w:val="00B53864"/>
    <w:rsid w:val="00B56D1C"/>
    <w:rsid w:val="00B6606E"/>
    <w:rsid w:val="00B6748D"/>
    <w:rsid w:val="00B73A7D"/>
    <w:rsid w:val="00B74E9E"/>
    <w:rsid w:val="00B764AD"/>
    <w:rsid w:val="00B831C8"/>
    <w:rsid w:val="00B91D6A"/>
    <w:rsid w:val="00B93D4E"/>
    <w:rsid w:val="00BA22DF"/>
    <w:rsid w:val="00BB1F0B"/>
    <w:rsid w:val="00BB3F5B"/>
    <w:rsid w:val="00BB626D"/>
    <w:rsid w:val="00BD5B2B"/>
    <w:rsid w:val="00BD5C87"/>
    <w:rsid w:val="00BE0A63"/>
    <w:rsid w:val="00BE333A"/>
    <w:rsid w:val="00C00C11"/>
    <w:rsid w:val="00C044BC"/>
    <w:rsid w:val="00C10D23"/>
    <w:rsid w:val="00C11AD3"/>
    <w:rsid w:val="00C274D4"/>
    <w:rsid w:val="00C32351"/>
    <w:rsid w:val="00C33417"/>
    <w:rsid w:val="00C36449"/>
    <w:rsid w:val="00C42750"/>
    <w:rsid w:val="00C42A8F"/>
    <w:rsid w:val="00C53AF3"/>
    <w:rsid w:val="00C75205"/>
    <w:rsid w:val="00C77FF9"/>
    <w:rsid w:val="00C9648C"/>
    <w:rsid w:val="00CA53BE"/>
    <w:rsid w:val="00CA6CF4"/>
    <w:rsid w:val="00CB2506"/>
    <w:rsid w:val="00CB3229"/>
    <w:rsid w:val="00CB5644"/>
    <w:rsid w:val="00CB56AD"/>
    <w:rsid w:val="00CB750F"/>
    <w:rsid w:val="00CB7EC4"/>
    <w:rsid w:val="00CC6513"/>
    <w:rsid w:val="00CC7242"/>
    <w:rsid w:val="00CD44FC"/>
    <w:rsid w:val="00CE2899"/>
    <w:rsid w:val="00CF152B"/>
    <w:rsid w:val="00CF29BE"/>
    <w:rsid w:val="00CF45F5"/>
    <w:rsid w:val="00CF7D2D"/>
    <w:rsid w:val="00D03264"/>
    <w:rsid w:val="00D05C8C"/>
    <w:rsid w:val="00D0722B"/>
    <w:rsid w:val="00D1745E"/>
    <w:rsid w:val="00D175CF"/>
    <w:rsid w:val="00D2009B"/>
    <w:rsid w:val="00D2669D"/>
    <w:rsid w:val="00D31108"/>
    <w:rsid w:val="00D457D4"/>
    <w:rsid w:val="00D55615"/>
    <w:rsid w:val="00D67949"/>
    <w:rsid w:val="00D75CA5"/>
    <w:rsid w:val="00D77A97"/>
    <w:rsid w:val="00D801FA"/>
    <w:rsid w:val="00D93A09"/>
    <w:rsid w:val="00D9424B"/>
    <w:rsid w:val="00DA1DA0"/>
    <w:rsid w:val="00DB2E6B"/>
    <w:rsid w:val="00DB6929"/>
    <w:rsid w:val="00DC1A8C"/>
    <w:rsid w:val="00DC2FEC"/>
    <w:rsid w:val="00DC58E7"/>
    <w:rsid w:val="00DC673F"/>
    <w:rsid w:val="00DD1276"/>
    <w:rsid w:val="00DD1503"/>
    <w:rsid w:val="00DE11B4"/>
    <w:rsid w:val="00DE7FA0"/>
    <w:rsid w:val="00E02214"/>
    <w:rsid w:val="00E1289D"/>
    <w:rsid w:val="00E12B0F"/>
    <w:rsid w:val="00E16844"/>
    <w:rsid w:val="00E273E1"/>
    <w:rsid w:val="00E278C7"/>
    <w:rsid w:val="00E42FD4"/>
    <w:rsid w:val="00E475C3"/>
    <w:rsid w:val="00E57E6C"/>
    <w:rsid w:val="00E62588"/>
    <w:rsid w:val="00E625E1"/>
    <w:rsid w:val="00E62D37"/>
    <w:rsid w:val="00E63AA0"/>
    <w:rsid w:val="00E7205D"/>
    <w:rsid w:val="00E7799E"/>
    <w:rsid w:val="00E81B46"/>
    <w:rsid w:val="00E9625A"/>
    <w:rsid w:val="00E978CE"/>
    <w:rsid w:val="00EA17D0"/>
    <w:rsid w:val="00EA40AE"/>
    <w:rsid w:val="00EA4A9D"/>
    <w:rsid w:val="00EA5FAD"/>
    <w:rsid w:val="00EA7137"/>
    <w:rsid w:val="00EB4AEB"/>
    <w:rsid w:val="00EC3166"/>
    <w:rsid w:val="00ED0BA4"/>
    <w:rsid w:val="00ED31A3"/>
    <w:rsid w:val="00EE0107"/>
    <w:rsid w:val="00EF2764"/>
    <w:rsid w:val="00EF68E3"/>
    <w:rsid w:val="00EF7956"/>
    <w:rsid w:val="00F03BE9"/>
    <w:rsid w:val="00F066A4"/>
    <w:rsid w:val="00F113A2"/>
    <w:rsid w:val="00F3074B"/>
    <w:rsid w:val="00F31DB4"/>
    <w:rsid w:val="00F31F2F"/>
    <w:rsid w:val="00F37172"/>
    <w:rsid w:val="00F4431F"/>
    <w:rsid w:val="00F44C28"/>
    <w:rsid w:val="00F45000"/>
    <w:rsid w:val="00F563BE"/>
    <w:rsid w:val="00F678D8"/>
    <w:rsid w:val="00F75BE1"/>
    <w:rsid w:val="00F761EE"/>
    <w:rsid w:val="00F9273A"/>
    <w:rsid w:val="00F97D26"/>
    <w:rsid w:val="00FA0395"/>
    <w:rsid w:val="00FB3EF3"/>
    <w:rsid w:val="00FC4355"/>
    <w:rsid w:val="00FD540C"/>
    <w:rsid w:val="00FD5CF1"/>
    <w:rsid w:val="00FD78E9"/>
    <w:rsid w:val="00FE1C00"/>
    <w:rsid w:val="00FE264D"/>
    <w:rsid w:val="00FE5ABD"/>
    <w:rsid w:val="00FE61DF"/>
    <w:rsid w:val="00FF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allout" idref="#Speech Bubble: Oval 177"/>
        <o:r id="V:Rule2" type="callout" idref="#Speech Bubble: Oval 28"/>
        <o:r id="V:Rule3" type="callout" idref="#Speech Bubble: Oval 32"/>
      </o:rules>
    </o:shapelayout>
  </w:shapeDefaults>
  <w:decimalSymbol w:val="."/>
  <w:listSeparator w:val=","/>
  <w14:docId w14:val="6FE72D1E"/>
  <w15:docId w15:val="{D5207F3F-E857-40B6-8306-1D92CCA81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3621"/>
  </w:style>
  <w:style w:type="paragraph" w:styleId="Heading1">
    <w:name w:val="heading 1"/>
    <w:basedOn w:val="Normal"/>
    <w:next w:val="Normal"/>
    <w:link w:val="Heading1Char"/>
    <w:uiPriority w:val="9"/>
    <w:qFormat/>
    <w:rsid w:val="00AF05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9CD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19C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7D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05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F058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DE11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11B4"/>
    <w:pPr>
      <w:spacing w:after="160"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11B4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11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1B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819C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819C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uiPriority w:val="1"/>
    <w:qFormat/>
    <w:rsid w:val="002819CD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F97D2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89545C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954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545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545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545C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B3F5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B3F5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B3F5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B3F5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B3F5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B3F5B"/>
    <w:pPr>
      <w:spacing w:after="100"/>
      <w:ind w:left="1760"/>
    </w:pPr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4F1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E35"/>
  </w:style>
  <w:style w:type="paragraph" w:styleId="Footer">
    <w:name w:val="footer"/>
    <w:basedOn w:val="Normal"/>
    <w:link w:val="FooterChar"/>
    <w:uiPriority w:val="99"/>
    <w:unhideWhenUsed/>
    <w:rsid w:val="004F1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E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442E9F-00A0-4B44-B206-06F117F187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13642</TotalTime>
  <Pages>53</Pages>
  <Words>5584</Words>
  <Characters>31835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Krishna</dc:creator>
  <cp:keywords/>
  <dc:description/>
  <cp:lastModifiedBy>sumathi r</cp:lastModifiedBy>
  <cp:revision>499</cp:revision>
  <dcterms:created xsi:type="dcterms:W3CDTF">2019-08-01T09:49:00Z</dcterms:created>
  <dcterms:modified xsi:type="dcterms:W3CDTF">2020-06-30T11:47:00Z</dcterms:modified>
</cp:coreProperties>
</file>